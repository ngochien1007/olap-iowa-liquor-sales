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9C39A3" w14:textId="77777777" w:rsidR="00E847C4" w:rsidRPr="00E847C4" w:rsidRDefault="00E847C4" w:rsidP="008E6313">
      <w:pPr>
        <w:spacing w:line="360" w:lineRule="auto"/>
        <w:jc w:val="center"/>
        <w:rPr>
          <w:rFonts w:cs="Times New Roman"/>
          <w:b/>
          <w:bCs/>
          <w:sz w:val="30"/>
          <w:szCs w:val="30"/>
          <w:lang w:val="en-US"/>
        </w:rPr>
      </w:pPr>
      <w:bookmarkStart w:id="0" w:name="_Hlk137470836"/>
      <w:bookmarkEnd w:id="0"/>
      <w:r w:rsidRPr="00E847C4">
        <w:rPr>
          <w:rFonts w:cs="Times New Roman"/>
          <w:noProof/>
          <w:sz w:val="30"/>
          <w:szCs w:val="30"/>
        </w:rPr>
        <mc:AlternateContent>
          <mc:Choice Requires="wpg">
            <w:drawing>
              <wp:anchor distT="0" distB="0" distL="114300" distR="114300" simplePos="0" relativeHeight="251658240" behindDoc="1" locked="0" layoutInCell="1" allowOverlap="1" wp14:anchorId="5C2D0B9C" wp14:editId="4723431A">
                <wp:simplePos x="0" y="0"/>
                <wp:positionH relativeFrom="page">
                  <wp:align>center</wp:align>
                </wp:positionH>
                <wp:positionV relativeFrom="page">
                  <wp:posOffset>300990</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796E458" id="Group 287" o:spid="_x0000_s1026" style="position:absolute;margin-left:0;margin-top:23.7pt;width:517.5pt;height:774.75pt;z-index:-251658240;mso-position-horizontal:center;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Pr="00E847C4">
        <w:rPr>
          <w:rFonts w:cs="Times New Roman"/>
          <w:b/>
          <w:bCs/>
          <w:sz w:val="30"/>
          <w:szCs w:val="30"/>
        </w:rPr>
        <w:t>ĐẠI HỌC QUỐC GIA THÀNH PHỐ HỒ CHÍ MINH</w:t>
      </w:r>
    </w:p>
    <w:p w14:paraId="145C086C" w14:textId="77777777" w:rsidR="00E847C4" w:rsidRPr="00E847C4" w:rsidRDefault="00E847C4" w:rsidP="008E6313">
      <w:pPr>
        <w:spacing w:line="360" w:lineRule="auto"/>
        <w:jc w:val="center"/>
        <w:rPr>
          <w:rFonts w:cs="Times New Roman"/>
          <w:b/>
          <w:bCs/>
          <w:sz w:val="30"/>
          <w:szCs w:val="30"/>
        </w:rPr>
      </w:pPr>
      <w:r w:rsidRPr="00E847C4">
        <w:rPr>
          <w:rFonts w:cs="Times New Roman"/>
          <w:b/>
          <w:bCs/>
          <w:sz w:val="30"/>
          <w:szCs w:val="30"/>
        </w:rPr>
        <w:t>TRƯỜNG ĐẠI HỌC CÔNG NGHỆ THÔNG TIN</w:t>
      </w:r>
    </w:p>
    <w:p w14:paraId="29BBCCE2" w14:textId="77777777" w:rsidR="00E847C4" w:rsidRPr="00E847C4" w:rsidRDefault="00E847C4" w:rsidP="008E6313">
      <w:pPr>
        <w:spacing w:line="360" w:lineRule="auto"/>
        <w:jc w:val="center"/>
        <w:rPr>
          <w:rFonts w:cs="Times New Roman"/>
          <w:b/>
          <w:bCs/>
          <w:color w:val="FF0000"/>
          <w:sz w:val="30"/>
          <w:szCs w:val="30"/>
        </w:rPr>
      </w:pPr>
      <w:r w:rsidRPr="00E847C4">
        <w:rPr>
          <w:rFonts w:cs="Times New Roman"/>
          <w:b/>
          <w:bCs/>
          <w:sz w:val="30"/>
          <w:szCs w:val="30"/>
        </w:rPr>
        <w:t xml:space="preserve">KHOA </w:t>
      </w:r>
      <w:r w:rsidRPr="00847048">
        <w:rPr>
          <w:rFonts w:cs="Times New Roman"/>
          <w:b/>
          <w:bCs/>
          <w:sz w:val="30"/>
          <w:szCs w:val="30"/>
          <w:lang w:val="en-US"/>
        </w:rPr>
        <w:t xml:space="preserve">HỆ THỐNG </w:t>
      </w:r>
      <w:r w:rsidRPr="00847048">
        <w:rPr>
          <w:rFonts w:cs="Times New Roman"/>
          <w:b/>
          <w:bCs/>
          <w:sz w:val="30"/>
          <w:szCs w:val="30"/>
        </w:rPr>
        <w:t>THÔNG TIN</w:t>
      </w:r>
    </w:p>
    <w:p w14:paraId="24AFD60A" w14:textId="77777777" w:rsidR="00E847C4" w:rsidRPr="00E847C4" w:rsidRDefault="00E847C4" w:rsidP="008E6313">
      <w:pPr>
        <w:spacing w:line="360" w:lineRule="auto"/>
        <w:rPr>
          <w:rFonts w:cs="Times New Roman"/>
          <w:sz w:val="28"/>
          <w:szCs w:val="28"/>
        </w:rPr>
      </w:pPr>
      <w:r w:rsidRPr="00E847C4">
        <w:rPr>
          <w:rFonts w:cs="Times New Roman"/>
          <w:noProof/>
          <w:szCs w:val="26"/>
        </w:rPr>
        <w:drawing>
          <wp:anchor distT="0" distB="0" distL="114300" distR="114300" simplePos="0" relativeHeight="251658241" behindDoc="0" locked="0" layoutInCell="1" allowOverlap="1" wp14:anchorId="2ED217B6" wp14:editId="4CE45DBC">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08B3129B" w14:textId="77777777" w:rsidR="00E847C4" w:rsidRPr="00E847C4" w:rsidRDefault="00E847C4" w:rsidP="008E6313">
      <w:pPr>
        <w:spacing w:line="360" w:lineRule="auto"/>
        <w:jc w:val="center"/>
        <w:rPr>
          <w:rFonts w:cs="Times New Roman"/>
          <w:sz w:val="28"/>
          <w:szCs w:val="28"/>
        </w:rPr>
      </w:pPr>
    </w:p>
    <w:p w14:paraId="58DD7709" w14:textId="77777777" w:rsidR="00E847C4" w:rsidRPr="00E847C4" w:rsidRDefault="00E847C4" w:rsidP="008E6313">
      <w:pPr>
        <w:spacing w:line="360" w:lineRule="auto"/>
        <w:rPr>
          <w:rFonts w:cs="Times New Roman"/>
          <w:sz w:val="28"/>
          <w:szCs w:val="28"/>
        </w:rPr>
      </w:pPr>
    </w:p>
    <w:p w14:paraId="432C6CFC" w14:textId="77777777" w:rsidR="00E847C4" w:rsidRPr="00E847C4" w:rsidRDefault="00E847C4" w:rsidP="008E6313">
      <w:pPr>
        <w:spacing w:line="360" w:lineRule="auto"/>
        <w:jc w:val="center"/>
        <w:rPr>
          <w:rFonts w:cs="Times New Roman"/>
          <w:b/>
          <w:bCs/>
          <w:sz w:val="40"/>
          <w:szCs w:val="40"/>
          <w:lang w:val="en-US"/>
        </w:rPr>
      </w:pPr>
      <w:r w:rsidRPr="00E847C4">
        <w:rPr>
          <w:rFonts w:cs="Times New Roman"/>
          <w:b/>
          <w:bCs/>
          <w:sz w:val="40"/>
          <w:szCs w:val="40"/>
          <w:lang w:val="en-US"/>
        </w:rPr>
        <w:t>BÁO CÁO ĐỒ ÁN MÔN HỌC</w:t>
      </w:r>
    </w:p>
    <w:p w14:paraId="1A5DDBC9" w14:textId="77777777" w:rsidR="00E847C4" w:rsidRPr="00E847C4" w:rsidRDefault="00E847C4" w:rsidP="008E6313">
      <w:pPr>
        <w:spacing w:line="360" w:lineRule="auto"/>
        <w:jc w:val="center"/>
        <w:rPr>
          <w:rFonts w:cs="Times New Roman"/>
          <w:b/>
          <w:bCs/>
          <w:sz w:val="40"/>
          <w:szCs w:val="40"/>
          <w:lang w:val="en-US"/>
        </w:rPr>
      </w:pPr>
      <w:r w:rsidRPr="00E847C4">
        <w:rPr>
          <w:rFonts w:cs="Times New Roman"/>
          <w:b/>
          <w:bCs/>
          <w:sz w:val="40"/>
          <w:szCs w:val="40"/>
          <w:lang w:val="en-US"/>
        </w:rPr>
        <w:t>KHO DỮ LIỆU VÀ OLAP</w:t>
      </w:r>
    </w:p>
    <w:p w14:paraId="1DC57880" w14:textId="77777777" w:rsidR="00E847C4" w:rsidRPr="00E847C4" w:rsidRDefault="00E847C4" w:rsidP="008E6313">
      <w:pPr>
        <w:spacing w:line="360" w:lineRule="auto"/>
        <w:jc w:val="center"/>
        <w:rPr>
          <w:rFonts w:cs="Times New Roman"/>
          <w:sz w:val="28"/>
          <w:szCs w:val="28"/>
        </w:rPr>
      </w:pPr>
    </w:p>
    <w:p w14:paraId="3BAC8F1B" w14:textId="77777777" w:rsidR="00E847C4" w:rsidRPr="00E847C4" w:rsidRDefault="00E847C4" w:rsidP="008E6313">
      <w:pPr>
        <w:spacing w:line="360" w:lineRule="auto"/>
        <w:jc w:val="center"/>
        <w:rPr>
          <w:rFonts w:cs="Times New Roman"/>
          <w:b/>
          <w:bCs/>
          <w:sz w:val="28"/>
          <w:szCs w:val="28"/>
          <w:lang w:val="en-US"/>
        </w:rPr>
      </w:pPr>
      <w:r w:rsidRPr="00E847C4">
        <w:rPr>
          <w:rFonts w:cs="Times New Roman"/>
          <w:b/>
          <w:bCs/>
          <w:sz w:val="28"/>
          <w:szCs w:val="28"/>
          <w:lang w:val="en-US"/>
        </w:rPr>
        <w:t>ĐỀ TÀI:</w:t>
      </w:r>
    </w:p>
    <w:p w14:paraId="25470929" w14:textId="72FCAAFD" w:rsidR="007D182D" w:rsidRPr="00847048" w:rsidRDefault="00BF1F0B" w:rsidP="008E6313">
      <w:pPr>
        <w:spacing w:line="360" w:lineRule="auto"/>
        <w:jc w:val="center"/>
        <w:rPr>
          <w:rFonts w:cs="Times New Roman"/>
          <w:b/>
          <w:bCs/>
          <w:sz w:val="32"/>
          <w:szCs w:val="32"/>
          <w:lang w:val="en-US"/>
        </w:rPr>
      </w:pPr>
      <w:r w:rsidRPr="00847048">
        <w:rPr>
          <w:rFonts w:cs="Times New Roman"/>
          <w:b/>
          <w:bCs/>
          <w:sz w:val="32"/>
          <w:szCs w:val="32"/>
          <w:lang w:val="en-US"/>
        </w:rPr>
        <w:t xml:space="preserve">PHÂN TÍCH VÀ THIẾT KẾ KHO DỮ LIỆU </w:t>
      </w:r>
    </w:p>
    <w:p w14:paraId="322CF1EC" w14:textId="15A6E181" w:rsidR="00BF1F0B" w:rsidRPr="00847048" w:rsidRDefault="00BF1F0B" w:rsidP="008E6313">
      <w:pPr>
        <w:spacing w:line="360" w:lineRule="auto"/>
        <w:jc w:val="center"/>
        <w:rPr>
          <w:rFonts w:cs="Times New Roman"/>
          <w:b/>
          <w:bCs/>
          <w:sz w:val="28"/>
          <w:szCs w:val="28"/>
          <w:lang w:val="en-US"/>
        </w:rPr>
      </w:pPr>
      <w:r w:rsidRPr="00847048">
        <w:rPr>
          <w:rFonts w:cs="Times New Roman"/>
          <w:b/>
          <w:bCs/>
          <w:sz w:val="32"/>
          <w:szCs w:val="32"/>
          <w:lang w:val="en-US"/>
        </w:rPr>
        <w:t>IOWA LIQUOR SALES</w:t>
      </w:r>
    </w:p>
    <w:p w14:paraId="22F546AA" w14:textId="77777777" w:rsidR="00E847C4" w:rsidRPr="00E847C4" w:rsidRDefault="00E847C4" w:rsidP="008E6313">
      <w:pPr>
        <w:spacing w:line="360" w:lineRule="auto"/>
        <w:jc w:val="center"/>
        <w:rPr>
          <w:rFonts w:cs="Times New Roman"/>
          <w:b/>
          <w:bCs/>
          <w:sz w:val="28"/>
          <w:szCs w:val="28"/>
        </w:rPr>
      </w:pPr>
    </w:p>
    <w:p w14:paraId="5140A490" w14:textId="35A4327A" w:rsidR="000D0901" w:rsidRPr="00E847C4" w:rsidRDefault="00E847C4" w:rsidP="008E6313">
      <w:pPr>
        <w:spacing w:line="360" w:lineRule="auto"/>
        <w:jc w:val="center"/>
        <w:rPr>
          <w:rFonts w:cs="Times New Roman"/>
          <w:b/>
          <w:bCs/>
          <w:sz w:val="28"/>
          <w:szCs w:val="28"/>
          <w:lang w:val="en-US"/>
        </w:rPr>
      </w:pPr>
      <w:r w:rsidRPr="00E847C4">
        <w:rPr>
          <w:rFonts w:cs="Times New Roman"/>
          <w:b/>
          <w:bCs/>
          <w:sz w:val="28"/>
          <w:szCs w:val="28"/>
          <w:lang w:val="en-US"/>
        </w:rPr>
        <w:t>GVHD: ThS. Nguyễn Thị Kim Phụng</w:t>
      </w:r>
    </w:p>
    <w:p w14:paraId="4E83BD37" w14:textId="77777777" w:rsidR="00E847C4" w:rsidRDefault="00E847C4" w:rsidP="008E6313">
      <w:pPr>
        <w:pStyle w:val="Default"/>
        <w:spacing w:line="360" w:lineRule="auto"/>
        <w:jc w:val="center"/>
        <w:rPr>
          <w:color w:val="auto"/>
          <w:sz w:val="26"/>
          <w:szCs w:val="26"/>
        </w:rPr>
      </w:pPr>
      <w:r w:rsidRPr="00E847C4">
        <w:rPr>
          <w:color w:val="auto"/>
          <w:sz w:val="26"/>
          <w:szCs w:val="26"/>
        </w:rPr>
        <w:t>Nhóm sinh viên thực hiện:</w:t>
      </w:r>
    </w:p>
    <w:p w14:paraId="0A70C80F" w14:textId="5FF8A5F5" w:rsidR="000D0901" w:rsidRDefault="000D0901" w:rsidP="008E6313">
      <w:pPr>
        <w:pStyle w:val="Default"/>
        <w:spacing w:line="360" w:lineRule="auto"/>
        <w:ind w:left="2430"/>
        <w:jc w:val="both"/>
        <w:rPr>
          <w:color w:val="auto"/>
          <w:sz w:val="26"/>
          <w:szCs w:val="26"/>
        </w:rPr>
      </w:pPr>
      <w:r>
        <w:rPr>
          <w:color w:val="auto"/>
          <w:sz w:val="26"/>
          <w:szCs w:val="26"/>
        </w:rPr>
        <w:t>1. Nguyễn Ngọc Hiền – MSSV: 20520496</w:t>
      </w:r>
    </w:p>
    <w:p w14:paraId="75651630" w14:textId="7E672BA2" w:rsidR="000D0901" w:rsidRDefault="000D0901" w:rsidP="008E6313">
      <w:pPr>
        <w:pStyle w:val="Default"/>
        <w:spacing w:line="360" w:lineRule="auto"/>
        <w:ind w:left="2430"/>
        <w:jc w:val="both"/>
        <w:rPr>
          <w:color w:val="auto"/>
          <w:sz w:val="26"/>
          <w:szCs w:val="26"/>
        </w:rPr>
      </w:pPr>
      <w:r>
        <w:rPr>
          <w:color w:val="auto"/>
          <w:sz w:val="26"/>
          <w:szCs w:val="26"/>
        </w:rPr>
        <w:t>2. Nguyễn Thị Kim Liên – MSSV: 20520909</w:t>
      </w:r>
    </w:p>
    <w:p w14:paraId="7AB2DC35" w14:textId="77777777" w:rsidR="000D0901" w:rsidRDefault="000D0901" w:rsidP="008E6313">
      <w:pPr>
        <w:pStyle w:val="Default"/>
        <w:spacing w:line="360" w:lineRule="auto"/>
        <w:jc w:val="center"/>
        <w:rPr>
          <w:color w:val="auto"/>
          <w:sz w:val="26"/>
          <w:szCs w:val="26"/>
        </w:rPr>
      </w:pPr>
    </w:p>
    <w:p w14:paraId="3A910391" w14:textId="77777777" w:rsidR="000D0901" w:rsidRDefault="000D0901" w:rsidP="008E6313">
      <w:pPr>
        <w:pStyle w:val="Default"/>
        <w:spacing w:line="360" w:lineRule="auto"/>
        <w:jc w:val="center"/>
        <w:rPr>
          <w:color w:val="auto"/>
          <w:sz w:val="26"/>
          <w:szCs w:val="26"/>
        </w:rPr>
      </w:pPr>
    </w:p>
    <w:p w14:paraId="5E08D7A9" w14:textId="77777777" w:rsidR="000D0901" w:rsidRPr="00E847C4" w:rsidRDefault="000D0901" w:rsidP="008E6313">
      <w:pPr>
        <w:pStyle w:val="Default"/>
        <w:spacing w:line="360" w:lineRule="auto"/>
        <w:jc w:val="center"/>
        <w:rPr>
          <w:color w:val="auto"/>
          <w:sz w:val="26"/>
          <w:szCs w:val="26"/>
        </w:rPr>
      </w:pPr>
    </w:p>
    <w:p w14:paraId="354183F5" w14:textId="26EEF461" w:rsidR="000D0901" w:rsidRPr="00E847C4" w:rsidRDefault="00E847C4" w:rsidP="008E6313">
      <w:pPr>
        <w:spacing w:line="360" w:lineRule="auto"/>
        <w:jc w:val="center"/>
        <w:rPr>
          <w:rFonts w:cs="Times New Roman"/>
          <w:b/>
          <w:bCs/>
          <w:sz w:val="28"/>
          <w:szCs w:val="28"/>
          <w:lang w:val="en-US"/>
        </w:rPr>
      </w:pPr>
      <w:r w:rsidRPr="00E847C4">
        <w:rPr>
          <w:rFonts w:cs="Times New Roman"/>
          <w:b/>
          <w:bCs/>
          <w:sz w:val="28"/>
          <w:szCs w:val="28"/>
        </w:rPr>
        <w:t>TP.</w:t>
      </w:r>
      <w:r w:rsidRPr="00E847C4">
        <w:rPr>
          <w:rFonts w:cs="Times New Roman"/>
          <w:b/>
          <w:bCs/>
          <w:sz w:val="28"/>
          <w:szCs w:val="28"/>
          <w:lang w:val="en-US"/>
        </w:rPr>
        <w:t xml:space="preserve"> </w:t>
      </w:r>
      <w:r w:rsidRPr="00E847C4">
        <w:rPr>
          <w:rFonts w:cs="Times New Roman"/>
          <w:b/>
          <w:bCs/>
          <w:sz w:val="28"/>
          <w:szCs w:val="28"/>
        </w:rPr>
        <w:t>HỒ CHÍ MINH, NĂM 202</w:t>
      </w:r>
      <w:r w:rsidRPr="00E847C4">
        <w:rPr>
          <w:rFonts w:cs="Times New Roman"/>
          <w:b/>
          <w:bCs/>
          <w:sz w:val="28"/>
          <w:szCs w:val="28"/>
          <w:lang w:val="en-US"/>
        </w:rPr>
        <w:t>3</w:t>
      </w:r>
    </w:p>
    <w:p w14:paraId="7538C941" w14:textId="77777777" w:rsidR="00E847C4" w:rsidRPr="00E847C4" w:rsidRDefault="00E847C4" w:rsidP="008E6313">
      <w:pPr>
        <w:spacing w:line="360" w:lineRule="auto"/>
        <w:jc w:val="center"/>
        <w:rPr>
          <w:rFonts w:cs="Times New Roman"/>
          <w:b/>
          <w:bCs/>
          <w:sz w:val="28"/>
          <w:szCs w:val="28"/>
        </w:rPr>
      </w:pPr>
      <w:bookmarkStart w:id="1" w:name="_Toc525746694"/>
      <w:bookmarkStart w:id="2" w:name="_Toc27521982"/>
      <w:r w:rsidRPr="00E847C4">
        <w:rPr>
          <w:rFonts w:cs="Times New Roman"/>
          <w:b/>
          <w:bCs/>
          <w:sz w:val="28"/>
          <w:szCs w:val="28"/>
        </w:rPr>
        <w:lastRenderedPageBreak/>
        <w:t>NHẬN XÉT CỦA GIÁO VIÊN HƯỚNG DẪN</w:t>
      </w:r>
      <w:bookmarkEnd w:id="1"/>
      <w:bookmarkEnd w:id="2"/>
    </w:p>
    <w:p w14:paraId="1E8DC9C9"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4082F192"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7A7A47CD"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4021748A"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5E80AFB7"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09E1FAAB"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3D5A16E9"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442DC99A"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2B9BF46F"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18FD17D9"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4088AB49"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561FE5FC"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20C6E5EA"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096F1508"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05869147"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167FFB35"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46D4CC63"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6CB1CB47"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7BD05069"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01A9C276"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6895D526"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571EFA0E"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5A6BDBED"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76E10210"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31192064"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p>
    <w:p w14:paraId="2BFC6A7B" w14:textId="77777777" w:rsidR="00E847C4" w:rsidRPr="00E847C4" w:rsidRDefault="00E847C4" w:rsidP="008E6313">
      <w:pPr>
        <w:pStyle w:val="Default"/>
        <w:tabs>
          <w:tab w:val="left" w:leader="dot" w:pos="9360"/>
        </w:tabs>
        <w:spacing w:line="360" w:lineRule="auto"/>
        <w:rPr>
          <w:color w:val="auto"/>
          <w:sz w:val="26"/>
          <w:szCs w:val="26"/>
        </w:rPr>
      </w:pPr>
      <w:r w:rsidRPr="00E847C4">
        <w:rPr>
          <w:color w:val="auto"/>
          <w:sz w:val="26"/>
          <w:szCs w:val="26"/>
        </w:rPr>
        <w:tab/>
      </w:r>
      <w:r w:rsidRPr="00E847C4">
        <w:rPr>
          <w:color w:val="auto"/>
          <w:sz w:val="26"/>
          <w:szCs w:val="26"/>
        </w:rPr>
        <w:tab/>
      </w:r>
    </w:p>
    <w:p w14:paraId="0D8DB579" w14:textId="77777777" w:rsidR="00E847C4" w:rsidRPr="00E847C4" w:rsidRDefault="00E847C4" w:rsidP="008E6313">
      <w:pPr>
        <w:pStyle w:val="Default"/>
        <w:tabs>
          <w:tab w:val="left" w:leader="dot" w:pos="9360"/>
        </w:tabs>
        <w:spacing w:line="360" w:lineRule="auto"/>
        <w:rPr>
          <w:color w:val="auto"/>
          <w:sz w:val="26"/>
          <w:szCs w:val="26"/>
        </w:rPr>
      </w:pPr>
    </w:p>
    <w:p w14:paraId="10778CB2" w14:textId="77777777" w:rsidR="00E847C4" w:rsidRPr="00E847C4" w:rsidRDefault="00E847C4" w:rsidP="008E6313">
      <w:pPr>
        <w:pStyle w:val="Default"/>
        <w:tabs>
          <w:tab w:val="left" w:pos="4860"/>
        </w:tabs>
        <w:spacing w:line="360" w:lineRule="auto"/>
        <w:rPr>
          <w:color w:val="auto"/>
          <w:sz w:val="26"/>
          <w:szCs w:val="26"/>
        </w:rPr>
      </w:pPr>
      <w:r w:rsidRPr="00E847C4">
        <w:rPr>
          <w:i/>
          <w:iCs/>
          <w:color w:val="auto"/>
          <w:sz w:val="26"/>
          <w:szCs w:val="26"/>
        </w:rPr>
        <w:tab/>
        <w:t>……., ngày……...tháng……năm 2023</w:t>
      </w:r>
    </w:p>
    <w:p w14:paraId="555D42CF" w14:textId="77777777" w:rsidR="00E847C4" w:rsidRPr="00E847C4" w:rsidRDefault="00E847C4" w:rsidP="008E6313">
      <w:pPr>
        <w:pStyle w:val="Default"/>
        <w:tabs>
          <w:tab w:val="left" w:pos="6300"/>
        </w:tabs>
        <w:spacing w:line="360" w:lineRule="auto"/>
        <w:rPr>
          <w:color w:val="auto"/>
          <w:sz w:val="26"/>
          <w:szCs w:val="26"/>
        </w:rPr>
      </w:pPr>
      <w:r w:rsidRPr="00E847C4">
        <w:rPr>
          <w:b/>
          <w:bCs/>
          <w:color w:val="auto"/>
          <w:sz w:val="26"/>
          <w:szCs w:val="26"/>
        </w:rPr>
        <w:tab/>
        <w:t xml:space="preserve">Người nhận xét </w:t>
      </w:r>
    </w:p>
    <w:p w14:paraId="75D8D73D" w14:textId="77777777" w:rsidR="00E847C4" w:rsidRPr="00E847C4" w:rsidRDefault="00E847C4" w:rsidP="008E6313">
      <w:pPr>
        <w:spacing w:line="360" w:lineRule="auto"/>
        <w:ind w:firstLine="5220"/>
        <w:rPr>
          <w:rFonts w:cs="Times New Roman"/>
          <w:b/>
          <w:bCs/>
          <w:i/>
          <w:iCs/>
          <w:szCs w:val="26"/>
        </w:rPr>
      </w:pPr>
      <w:r w:rsidRPr="00E847C4">
        <w:rPr>
          <w:rFonts w:cs="Times New Roman"/>
          <w:b/>
          <w:bCs/>
          <w:i/>
          <w:iCs/>
          <w:szCs w:val="26"/>
        </w:rPr>
        <w:tab/>
      </w:r>
      <w:r w:rsidRPr="00E847C4">
        <w:rPr>
          <w:rFonts w:cs="Times New Roman"/>
          <w:bCs/>
          <w:i/>
          <w:iCs/>
          <w:szCs w:val="26"/>
        </w:rPr>
        <w:t>(Ký tên và ghi rõ họ tên</w:t>
      </w:r>
      <w:r w:rsidRPr="00E847C4">
        <w:rPr>
          <w:rFonts w:cs="Times New Roman"/>
          <w:b/>
          <w:bCs/>
          <w:i/>
          <w:iCs/>
          <w:szCs w:val="26"/>
        </w:rPr>
        <w:t>)</w:t>
      </w:r>
    </w:p>
    <w:p w14:paraId="1AC62969" w14:textId="77777777" w:rsidR="00E847C4" w:rsidRPr="00E847C4" w:rsidRDefault="00E847C4" w:rsidP="008E6313">
      <w:pPr>
        <w:spacing w:before="160" w:after="80" w:line="360" w:lineRule="auto"/>
        <w:jc w:val="center"/>
        <w:rPr>
          <w:rFonts w:cs="Times New Roman"/>
          <w:b/>
          <w:sz w:val="28"/>
          <w:szCs w:val="24"/>
        </w:rPr>
      </w:pPr>
      <w:bookmarkStart w:id="3" w:name="_Toc477823001"/>
      <w:bookmarkStart w:id="4" w:name="_Toc477821996"/>
      <w:bookmarkStart w:id="5" w:name="_Toc477822039"/>
      <w:bookmarkStart w:id="6" w:name="_Toc477822031"/>
      <w:bookmarkStart w:id="7" w:name="_Toc512198745"/>
      <w:r w:rsidRPr="00E847C4">
        <w:rPr>
          <w:rFonts w:cs="Times New Roman"/>
          <w:b/>
          <w:sz w:val="28"/>
          <w:szCs w:val="24"/>
        </w:rPr>
        <w:lastRenderedPageBreak/>
        <w:t>BẢNG PHÂN CÔNG, ĐÁNH GIÁ THÀNH VIÊN:</w:t>
      </w:r>
      <w:bookmarkEnd w:id="3"/>
      <w:bookmarkEnd w:id="4"/>
      <w:bookmarkEnd w:id="5"/>
      <w:bookmarkEnd w:id="6"/>
      <w:bookmarkEnd w:id="7"/>
    </w:p>
    <w:p w14:paraId="3F2F6A80" w14:textId="77777777" w:rsidR="00E847C4" w:rsidRPr="00E847C4" w:rsidRDefault="00E847C4" w:rsidP="008E6313">
      <w:pPr>
        <w:pStyle w:val="Caption"/>
        <w:spacing w:before="80" w:line="360" w:lineRule="auto"/>
        <w:jc w:val="center"/>
        <w:rPr>
          <w:rFonts w:cs="Times New Roman"/>
          <w:b/>
          <w:sz w:val="26"/>
          <w:szCs w:val="26"/>
        </w:rPr>
      </w:pPr>
      <w:r w:rsidRPr="00E847C4">
        <w:rPr>
          <w:rFonts w:cs="Times New Roman"/>
          <w:color w:val="auto"/>
          <w:sz w:val="26"/>
          <w:szCs w:val="26"/>
        </w:rPr>
        <w:t>Bảng 1:  Bảng phân công, đánh giá thành viên</w:t>
      </w:r>
      <w:r w:rsidRPr="00E847C4">
        <w:rPr>
          <w:rFonts w:cs="Times New Roman"/>
          <w:b/>
          <w:sz w:val="26"/>
          <w:szCs w:val="26"/>
        </w:rPr>
        <w:t xml:space="preserve"> </w:t>
      </w:r>
    </w:p>
    <w:tbl>
      <w:tblPr>
        <w:tblStyle w:val="GridTable4-Accent11"/>
        <w:tblW w:w="9558" w:type="dxa"/>
        <w:jc w:val="center"/>
        <w:tblLook w:val="04A0" w:firstRow="1" w:lastRow="0" w:firstColumn="1" w:lastColumn="0" w:noHBand="0" w:noVBand="1"/>
      </w:tblPr>
      <w:tblGrid>
        <w:gridCol w:w="1615"/>
        <w:gridCol w:w="1350"/>
        <w:gridCol w:w="3330"/>
        <w:gridCol w:w="3263"/>
      </w:tblGrid>
      <w:tr w:rsidR="00E847C4" w:rsidRPr="00E847C4" w14:paraId="160860E4"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191583AC" w14:textId="77777777" w:rsidR="00E847C4" w:rsidRPr="00E847C4" w:rsidRDefault="00E847C4" w:rsidP="008E6313">
            <w:pPr>
              <w:pStyle w:val="NoSpacing"/>
              <w:spacing w:before="80" w:line="360" w:lineRule="auto"/>
              <w:jc w:val="center"/>
              <w:rPr>
                <w:b w:val="0"/>
              </w:rPr>
            </w:pPr>
            <w:r w:rsidRPr="00E847C4">
              <w:rPr>
                <w:b w:val="0"/>
                <w:color w:val="auto"/>
              </w:rPr>
              <w:t>Họ và tên</w:t>
            </w:r>
          </w:p>
        </w:tc>
        <w:tc>
          <w:tcPr>
            <w:tcW w:w="1350" w:type="dxa"/>
            <w:tcBorders>
              <w:left w:val="single" w:sz="4" w:space="0" w:color="5B9BD5" w:themeColor="accent5"/>
            </w:tcBorders>
            <w:vAlign w:val="center"/>
          </w:tcPr>
          <w:p w14:paraId="696928C9" w14:textId="77777777" w:rsidR="00E847C4" w:rsidRPr="00E847C4" w:rsidRDefault="00E847C4" w:rsidP="008E6313">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E847C4">
              <w:rPr>
                <w:b w:val="0"/>
                <w:color w:val="auto"/>
              </w:rPr>
              <w:t>MSSV</w:t>
            </w:r>
          </w:p>
        </w:tc>
        <w:tc>
          <w:tcPr>
            <w:tcW w:w="3330" w:type="dxa"/>
            <w:tcBorders>
              <w:left w:val="single" w:sz="4" w:space="0" w:color="5B9BD5" w:themeColor="accent5"/>
            </w:tcBorders>
            <w:vAlign w:val="center"/>
          </w:tcPr>
          <w:p w14:paraId="024E95EB" w14:textId="77777777" w:rsidR="00E847C4" w:rsidRPr="00E847C4" w:rsidRDefault="00E847C4" w:rsidP="008E6313">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E847C4">
              <w:rPr>
                <w:b w:val="0"/>
                <w:color w:val="auto"/>
              </w:rPr>
              <w:t>Phân công</w:t>
            </w:r>
          </w:p>
        </w:tc>
        <w:tc>
          <w:tcPr>
            <w:tcW w:w="3263" w:type="dxa"/>
            <w:tcBorders>
              <w:left w:val="single" w:sz="4" w:space="0" w:color="5B9BD5" w:themeColor="accent5"/>
            </w:tcBorders>
            <w:vAlign w:val="center"/>
          </w:tcPr>
          <w:p w14:paraId="1BDA0541" w14:textId="77777777" w:rsidR="00E847C4" w:rsidRPr="00E847C4" w:rsidRDefault="00E847C4" w:rsidP="008E6313">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b w:val="0"/>
              </w:rPr>
            </w:pPr>
            <w:r w:rsidRPr="00E847C4">
              <w:rPr>
                <w:b w:val="0"/>
                <w:color w:val="auto"/>
              </w:rPr>
              <w:t>Đánh giá</w:t>
            </w:r>
          </w:p>
        </w:tc>
      </w:tr>
      <w:tr w:rsidR="00E847C4" w:rsidRPr="00E847C4" w14:paraId="0B8FC11C"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shd w:val="clear" w:color="auto" w:fill="D9E2F3" w:themeFill="accent1" w:themeFillTint="33"/>
            <w:vAlign w:val="center"/>
          </w:tcPr>
          <w:p w14:paraId="5A79BFE0" w14:textId="265C9B39" w:rsidR="00E847C4" w:rsidRPr="00E847C4" w:rsidRDefault="00671E6F" w:rsidP="008E6313">
            <w:pPr>
              <w:pStyle w:val="ListParagraph"/>
              <w:spacing w:before="40" w:line="360" w:lineRule="auto"/>
              <w:ind w:left="0"/>
              <w:jc w:val="center"/>
              <w:rPr>
                <w:rFonts w:ascii="Times New Roman" w:hAnsi="Times New Roman"/>
              </w:rPr>
            </w:pPr>
            <w:r>
              <w:rPr>
                <w:rFonts w:ascii="Times New Roman" w:hAnsi="Times New Roman"/>
              </w:rPr>
              <w:t>Nguyễn Ngọc Hiền</w:t>
            </w:r>
          </w:p>
        </w:tc>
        <w:tc>
          <w:tcPr>
            <w:tcW w:w="1350" w:type="dxa"/>
            <w:shd w:val="clear" w:color="auto" w:fill="D9E2F3" w:themeFill="accent1" w:themeFillTint="33"/>
            <w:vAlign w:val="center"/>
          </w:tcPr>
          <w:p w14:paraId="0BC2E54C" w14:textId="541864A6" w:rsidR="00E847C4" w:rsidRPr="00E847C4" w:rsidRDefault="00671E6F" w:rsidP="008E6313">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pPr>
            <w:r>
              <w:t>20520496</w:t>
            </w:r>
          </w:p>
        </w:tc>
        <w:tc>
          <w:tcPr>
            <w:tcW w:w="3330" w:type="dxa"/>
            <w:shd w:val="clear" w:color="auto" w:fill="D9E2F3" w:themeFill="accent1" w:themeFillTint="33"/>
          </w:tcPr>
          <w:p w14:paraId="1A3AAEAE" w14:textId="77777777" w:rsidR="00671E6F" w:rsidRDefault="00671E6F" w:rsidP="008E6313">
            <w:pPr>
              <w:spacing w:line="36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 </w:t>
            </w:r>
            <w:r w:rsidR="000F5341">
              <w:rPr>
                <w:lang w:val="en-US"/>
              </w:rPr>
              <w:t>Liệt kê và mô tả chi tiết các thuộc tính phân tích.</w:t>
            </w:r>
          </w:p>
          <w:p w14:paraId="364CC9F1" w14:textId="2694F63B" w:rsidR="000F5341" w:rsidRDefault="000F5341" w:rsidP="008E6313">
            <w:pPr>
              <w:spacing w:line="36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Lược đồ hình bông tuyết.</w:t>
            </w:r>
          </w:p>
          <w:p w14:paraId="2EA22771" w14:textId="77777777" w:rsidR="000F5341" w:rsidRDefault="000F5341" w:rsidP="008E6313">
            <w:pPr>
              <w:spacing w:line="36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Xây dựng sơ đồ bông tuyết minh họa.</w:t>
            </w:r>
          </w:p>
          <w:p w14:paraId="7EC77761" w14:textId="702F1A31" w:rsidR="000F5341" w:rsidRPr="00671E6F" w:rsidRDefault="000F5341" w:rsidP="008E6313">
            <w:pPr>
              <w:spacing w:line="36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Mô tả chi tiết các bảng dữ liệu.</w:t>
            </w:r>
          </w:p>
        </w:tc>
        <w:tc>
          <w:tcPr>
            <w:tcW w:w="3263" w:type="dxa"/>
            <w:shd w:val="clear" w:color="auto" w:fill="D9E2F3" w:themeFill="accent1" w:themeFillTint="33"/>
          </w:tcPr>
          <w:p w14:paraId="453BB920" w14:textId="0C3997D6" w:rsidR="00671E6F" w:rsidRPr="00E847C4" w:rsidRDefault="000F5341" w:rsidP="008E6313">
            <w:pPr>
              <w:pStyle w:val="NoSpacing"/>
              <w:spacing w:before="40" w:line="360" w:lineRule="auto"/>
              <w:jc w:val="both"/>
              <w:cnfStyle w:val="000000100000" w:firstRow="0" w:lastRow="0" w:firstColumn="0" w:lastColumn="0" w:oddVBand="0" w:evenVBand="0" w:oddHBand="1" w:evenHBand="0" w:firstRowFirstColumn="0" w:firstRowLastColumn="0" w:lastRowFirstColumn="0" w:lastRowLastColumn="0"/>
            </w:pPr>
            <w:r>
              <w:t>Hoàn thành tốt</w:t>
            </w:r>
          </w:p>
          <w:p w14:paraId="1F39E841" w14:textId="2A68EA78" w:rsidR="00E847C4" w:rsidRPr="00E847C4" w:rsidRDefault="00E847C4" w:rsidP="008E6313">
            <w:pPr>
              <w:pStyle w:val="NoSpacing"/>
              <w:spacing w:before="40" w:line="360" w:lineRule="auto"/>
              <w:jc w:val="both"/>
              <w:cnfStyle w:val="000000100000" w:firstRow="0" w:lastRow="0" w:firstColumn="0" w:lastColumn="0" w:oddVBand="0" w:evenVBand="0" w:oddHBand="1" w:evenHBand="0" w:firstRowFirstColumn="0" w:firstRowLastColumn="0" w:lastRowFirstColumn="0" w:lastRowLastColumn="0"/>
            </w:pPr>
          </w:p>
        </w:tc>
      </w:tr>
      <w:tr w:rsidR="00E847C4" w:rsidRPr="00E847C4" w14:paraId="04B72A4A" w14:textId="77777777">
        <w:trPr>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24F00B31" w14:textId="34E527DF" w:rsidR="00E847C4" w:rsidRPr="00E847C4" w:rsidRDefault="00671E6F" w:rsidP="008E6313">
            <w:pPr>
              <w:pStyle w:val="ListParagraph"/>
              <w:spacing w:before="40" w:line="360" w:lineRule="auto"/>
              <w:ind w:left="0"/>
              <w:jc w:val="center"/>
              <w:rPr>
                <w:rFonts w:ascii="Times New Roman" w:hAnsi="Times New Roman"/>
              </w:rPr>
            </w:pPr>
            <w:r>
              <w:rPr>
                <w:rFonts w:ascii="Times New Roman" w:hAnsi="Times New Roman"/>
              </w:rPr>
              <w:t>Nguyễn Thị Kim Liên</w:t>
            </w:r>
          </w:p>
        </w:tc>
        <w:tc>
          <w:tcPr>
            <w:tcW w:w="1350" w:type="dxa"/>
            <w:vAlign w:val="center"/>
          </w:tcPr>
          <w:p w14:paraId="27EA1D3C" w14:textId="1F0AE985" w:rsidR="00E847C4" w:rsidRPr="00E847C4" w:rsidRDefault="00671E6F" w:rsidP="008E6313">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pPr>
            <w:r>
              <w:t>20520909</w:t>
            </w:r>
          </w:p>
        </w:tc>
        <w:tc>
          <w:tcPr>
            <w:tcW w:w="3330" w:type="dxa"/>
          </w:tcPr>
          <w:p w14:paraId="3F48C74C" w14:textId="77777777" w:rsidR="00CF1958" w:rsidRDefault="00CF1958" w:rsidP="008E6313">
            <w:pPr>
              <w:spacing w:line="360"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Mô tả dataset</w:t>
            </w:r>
            <w:r w:rsidR="00A168B0">
              <w:rPr>
                <w:lang w:val="en-US"/>
              </w:rPr>
              <w:t>.</w:t>
            </w:r>
          </w:p>
          <w:p w14:paraId="2BA0E65A" w14:textId="77777777" w:rsidR="00A168B0" w:rsidRDefault="00A168B0" w:rsidP="008E6313">
            <w:pPr>
              <w:spacing w:line="360"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Lược đồ hình sao.</w:t>
            </w:r>
          </w:p>
          <w:p w14:paraId="5B7056BE" w14:textId="120548B0" w:rsidR="00A168B0" w:rsidRPr="00671E6F" w:rsidRDefault="00A168B0" w:rsidP="008E6313">
            <w:pPr>
              <w:spacing w:line="360"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Xây dựng sơ đồ bông tuyết minh họa.</w:t>
            </w:r>
          </w:p>
        </w:tc>
        <w:tc>
          <w:tcPr>
            <w:tcW w:w="3263" w:type="dxa"/>
          </w:tcPr>
          <w:p w14:paraId="7FBCAFF4" w14:textId="5AF40EEC" w:rsidR="00E847C4" w:rsidRPr="00E847C4" w:rsidRDefault="000F5341" w:rsidP="008E6313">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pPr>
            <w:r>
              <w:t>Hoàn thành tốt</w:t>
            </w:r>
          </w:p>
        </w:tc>
      </w:tr>
      <w:tr w:rsidR="00E1272B" w:rsidRPr="00E847C4" w14:paraId="114450A8"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7B47582F" w14:textId="43F546FC" w:rsidR="00E1272B" w:rsidRDefault="00E1272B" w:rsidP="008E6313">
            <w:pPr>
              <w:pStyle w:val="ListParagraph"/>
              <w:spacing w:before="40" w:line="360" w:lineRule="auto"/>
              <w:ind w:left="0"/>
              <w:jc w:val="center"/>
              <w:rPr>
                <w:rFonts w:ascii="Times New Roman" w:hAnsi="Times New Roman"/>
              </w:rPr>
            </w:pPr>
            <w:r>
              <w:rPr>
                <w:rFonts w:ascii="Times New Roman" w:hAnsi="Times New Roman"/>
              </w:rPr>
              <w:t>Nguyễn Ngọc Hiền</w:t>
            </w:r>
          </w:p>
        </w:tc>
        <w:tc>
          <w:tcPr>
            <w:tcW w:w="1350" w:type="dxa"/>
            <w:vAlign w:val="center"/>
          </w:tcPr>
          <w:p w14:paraId="7B0EFFC1" w14:textId="0AD1580D" w:rsidR="00E1272B" w:rsidRDefault="00E1272B" w:rsidP="008E6313">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pPr>
            <w:r>
              <w:t>20520496</w:t>
            </w:r>
          </w:p>
        </w:tc>
        <w:tc>
          <w:tcPr>
            <w:tcW w:w="3330" w:type="dxa"/>
          </w:tcPr>
          <w:p w14:paraId="097689A0" w14:textId="4D05AE2D" w:rsidR="00E1272B" w:rsidRDefault="00E1272B" w:rsidP="008E6313">
            <w:pPr>
              <w:spacing w:line="360" w:lineRule="auto"/>
              <w:cnfStyle w:val="000000100000" w:firstRow="0" w:lastRow="0" w:firstColumn="0" w:lastColumn="0" w:oddVBand="0" w:evenVBand="0" w:oddHBand="1" w:evenHBand="0" w:firstRowFirstColumn="0" w:firstRowLastColumn="0" w:lastRowFirstColumn="0" w:lastRowLastColumn="0"/>
              <w:rPr>
                <w:lang w:val="en-US"/>
              </w:rPr>
            </w:pPr>
            <w:r>
              <w:rPr>
                <w:lang w:val="en-US"/>
              </w:rPr>
              <w:t>- Thực hiện project SSIS và quay video</w:t>
            </w:r>
          </w:p>
        </w:tc>
        <w:tc>
          <w:tcPr>
            <w:tcW w:w="3263" w:type="dxa"/>
          </w:tcPr>
          <w:p w14:paraId="238A7201" w14:textId="27D0A5D0" w:rsidR="00E1272B" w:rsidRDefault="00E1272B" w:rsidP="008E6313">
            <w:pPr>
              <w:pStyle w:val="NoSpacing"/>
              <w:spacing w:before="40" w:line="360" w:lineRule="auto"/>
              <w:jc w:val="both"/>
              <w:cnfStyle w:val="000000100000" w:firstRow="0" w:lastRow="0" w:firstColumn="0" w:lastColumn="0" w:oddVBand="0" w:evenVBand="0" w:oddHBand="1" w:evenHBand="0" w:firstRowFirstColumn="0" w:firstRowLastColumn="0" w:lastRowFirstColumn="0" w:lastRowLastColumn="0"/>
            </w:pPr>
            <w:r>
              <w:t>Hoàn thành tốt</w:t>
            </w:r>
          </w:p>
        </w:tc>
      </w:tr>
      <w:tr w:rsidR="00E1272B" w:rsidRPr="00E847C4" w14:paraId="5A11504B" w14:textId="77777777">
        <w:trPr>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19ABF125" w14:textId="70826D42" w:rsidR="00E1272B" w:rsidRDefault="00E1272B" w:rsidP="00E1272B">
            <w:pPr>
              <w:pStyle w:val="ListParagraph"/>
              <w:spacing w:before="40" w:line="360" w:lineRule="auto"/>
              <w:ind w:left="0"/>
              <w:jc w:val="center"/>
              <w:rPr>
                <w:rFonts w:ascii="Times New Roman" w:hAnsi="Times New Roman"/>
              </w:rPr>
            </w:pPr>
            <w:r>
              <w:rPr>
                <w:rFonts w:ascii="Times New Roman" w:hAnsi="Times New Roman"/>
              </w:rPr>
              <w:t>Nguyễn Thị Kim Liên</w:t>
            </w:r>
          </w:p>
        </w:tc>
        <w:tc>
          <w:tcPr>
            <w:tcW w:w="1350" w:type="dxa"/>
            <w:vAlign w:val="center"/>
          </w:tcPr>
          <w:p w14:paraId="744ED248" w14:textId="56A65FBB" w:rsidR="00E1272B" w:rsidRDefault="00E1272B" w:rsidP="00E1272B">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pPr>
            <w:r>
              <w:t>20520909</w:t>
            </w:r>
          </w:p>
        </w:tc>
        <w:tc>
          <w:tcPr>
            <w:tcW w:w="3330" w:type="dxa"/>
          </w:tcPr>
          <w:p w14:paraId="0EE61D0E" w14:textId="38B12365" w:rsidR="00E1272B" w:rsidRDefault="00E1272B" w:rsidP="00E1272B">
            <w:pPr>
              <w:spacing w:line="360"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 Thực hiện project SSIS và trình bày file word</w:t>
            </w:r>
          </w:p>
        </w:tc>
        <w:tc>
          <w:tcPr>
            <w:tcW w:w="3263" w:type="dxa"/>
          </w:tcPr>
          <w:p w14:paraId="2CF5502B" w14:textId="01128BEE" w:rsidR="00E1272B" w:rsidRDefault="00E1272B" w:rsidP="00E1272B">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pPr>
            <w:r>
              <w:t>Hoàn thành tốt</w:t>
            </w:r>
          </w:p>
        </w:tc>
      </w:tr>
      <w:tr w:rsidR="00E1272B" w:rsidRPr="00E847C4" w14:paraId="7A001D7B" w14:textId="77777777" w:rsidTr="00893D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23D3B229" w14:textId="7AC8B892" w:rsidR="00E1272B" w:rsidRDefault="00E1272B" w:rsidP="00E1272B">
            <w:pPr>
              <w:pStyle w:val="ListParagraph"/>
              <w:spacing w:before="40" w:line="360" w:lineRule="auto"/>
              <w:ind w:left="0"/>
              <w:jc w:val="center"/>
              <w:rPr>
                <w:rFonts w:ascii="Times New Roman" w:hAnsi="Times New Roman"/>
              </w:rPr>
            </w:pPr>
            <w:r w:rsidRPr="00B6648C">
              <w:rPr>
                <w:rFonts w:ascii="Times New Roman" w:hAnsi="Times New Roman"/>
              </w:rPr>
              <w:t>Nguyễn Ngọc Hiền</w:t>
            </w:r>
          </w:p>
        </w:tc>
        <w:tc>
          <w:tcPr>
            <w:tcW w:w="1350" w:type="dxa"/>
            <w:vAlign w:val="center"/>
          </w:tcPr>
          <w:p w14:paraId="0B669362" w14:textId="015DB3ED" w:rsidR="00E1272B" w:rsidRDefault="00E1272B" w:rsidP="00E1272B">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pPr>
            <w:r w:rsidRPr="00B6648C">
              <w:t>20520496</w:t>
            </w:r>
          </w:p>
        </w:tc>
        <w:tc>
          <w:tcPr>
            <w:tcW w:w="3330" w:type="dxa"/>
          </w:tcPr>
          <w:p w14:paraId="02CC3A62" w14:textId="69E15BB3" w:rsidR="00E1272B" w:rsidRPr="00B6648C" w:rsidRDefault="00E1272B" w:rsidP="00E1272B">
            <w:pPr>
              <w:spacing w:line="360" w:lineRule="auto"/>
              <w:jc w:val="left"/>
              <w:cnfStyle w:val="000000100000" w:firstRow="0" w:lastRow="0" w:firstColumn="0" w:lastColumn="0" w:oddVBand="0" w:evenVBand="0" w:oddHBand="1" w:evenHBand="0" w:firstRowFirstColumn="0" w:firstRowLastColumn="0" w:lastRowFirstColumn="0" w:lastRowLastColumn="0"/>
              <w:rPr>
                <w:lang w:val="en-US"/>
              </w:rPr>
            </w:pPr>
            <w:r w:rsidRPr="00B6648C">
              <w:rPr>
                <w:lang w:val="en-US"/>
              </w:rPr>
              <w:t>- Tạo project SSAS</w:t>
            </w:r>
          </w:p>
          <w:p w14:paraId="6FE86651" w14:textId="77777777" w:rsidR="00E1272B" w:rsidRPr="00B6648C" w:rsidRDefault="00E1272B" w:rsidP="00E1272B">
            <w:pPr>
              <w:spacing w:line="360" w:lineRule="auto"/>
              <w:jc w:val="left"/>
              <w:cnfStyle w:val="000000100000" w:firstRow="0" w:lastRow="0" w:firstColumn="0" w:lastColumn="0" w:oddVBand="0" w:evenVBand="0" w:oddHBand="1" w:evenHBand="0" w:firstRowFirstColumn="0" w:firstRowLastColumn="0" w:lastRowFirstColumn="0" w:lastRowLastColumn="0"/>
              <w:rPr>
                <w:lang w:val="en-US"/>
              </w:rPr>
            </w:pPr>
            <w:r w:rsidRPr="00B6648C">
              <w:rPr>
                <w:lang w:val="en-US"/>
              </w:rPr>
              <w:t>- Thực hiện các câu truy vấn sử dụng công cụ SSAS</w:t>
            </w:r>
          </w:p>
          <w:p w14:paraId="7930CAD3" w14:textId="41AA16EA" w:rsidR="00E1272B" w:rsidRDefault="00E1272B" w:rsidP="00E1272B">
            <w:pPr>
              <w:spacing w:line="360" w:lineRule="auto"/>
              <w:cnfStyle w:val="000000100000" w:firstRow="0" w:lastRow="0" w:firstColumn="0" w:lastColumn="0" w:oddVBand="0" w:evenVBand="0" w:oddHBand="1" w:evenHBand="0" w:firstRowFirstColumn="0" w:firstRowLastColumn="0" w:lastRowFirstColumn="0" w:lastRowLastColumn="0"/>
              <w:rPr>
                <w:lang w:val="en-US"/>
              </w:rPr>
            </w:pPr>
            <w:r w:rsidRPr="00B6648C">
              <w:rPr>
                <w:lang w:val="en-US"/>
              </w:rPr>
              <w:t>- Thực hiện các câu truy vấn sử dụng công cụ Power BI</w:t>
            </w:r>
          </w:p>
        </w:tc>
        <w:tc>
          <w:tcPr>
            <w:tcW w:w="3263" w:type="dxa"/>
            <w:vAlign w:val="center"/>
          </w:tcPr>
          <w:p w14:paraId="5FE1F1A5" w14:textId="353DE64D" w:rsidR="00E1272B" w:rsidRDefault="00E1272B" w:rsidP="00E1272B">
            <w:pPr>
              <w:pStyle w:val="NoSpacing"/>
              <w:spacing w:before="40" w:line="360" w:lineRule="auto"/>
              <w:jc w:val="both"/>
              <w:cnfStyle w:val="000000100000" w:firstRow="0" w:lastRow="0" w:firstColumn="0" w:lastColumn="0" w:oddVBand="0" w:evenVBand="0" w:oddHBand="1" w:evenHBand="0" w:firstRowFirstColumn="0" w:firstRowLastColumn="0" w:lastRowFirstColumn="0" w:lastRowLastColumn="0"/>
            </w:pPr>
            <w:r w:rsidRPr="0000045E">
              <w:t>Hoàn thành tốt</w:t>
            </w:r>
          </w:p>
        </w:tc>
      </w:tr>
      <w:tr w:rsidR="00E1272B" w:rsidRPr="00E847C4" w14:paraId="190F2A61" w14:textId="77777777" w:rsidTr="00893D89">
        <w:trPr>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20C8816D" w14:textId="22B8E2E7" w:rsidR="00E1272B" w:rsidRDefault="00E1272B" w:rsidP="00E1272B">
            <w:pPr>
              <w:pStyle w:val="ListParagraph"/>
              <w:spacing w:before="40" w:line="360" w:lineRule="auto"/>
              <w:ind w:left="0"/>
              <w:jc w:val="center"/>
              <w:rPr>
                <w:rFonts w:ascii="Times New Roman" w:hAnsi="Times New Roman"/>
              </w:rPr>
            </w:pPr>
            <w:r w:rsidRPr="00B6648C">
              <w:rPr>
                <w:rFonts w:ascii="Times New Roman" w:hAnsi="Times New Roman"/>
              </w:rPr>
              <w:t>Nguyễn Thị Kim Liên</w:t>
            </w:r>
          </w:p>
        </w:tc>
        <w:tc>
          <w:tcPr>
            <w:tcW w:w="1350" w:type="dxa"/>
            <w:vAlign w:val="center"/>
          </w:tcPr>
          <w:p w14:paraId="471A06BE" w14:textId="29E583F9" w:rsidR="00E1272B" w:rsidRDefault="00E1272B" w:rsidP="00E1272B">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pPr>
            <w:r w:rsidRPr="00B6648C">
              <w:t>20520909</w:t>
            </w:r>
          </w:p>
        </w:tc>
        <w:tc>
          <w:tcPr>
            <w:tcW w:w="3330" w:type="dxa"/>
          </w:tcPr>
          <w:p w14:paraId="6504A8F1" w14:textId="5C8CD58E" w:rsidR="00E1272B" w:rsidRPr="00B6648C" w:rsidRDefault="00E1272B" w:rsidP="00E1272B">
            <w:pPr>
              <w:spacing w:line="360" w:lineRule="auto"/>
              <w:ind w:left="20"/>
              <w:cnfStyle w:val="000000000000" w:firstRow="0" w:lastRow="0" w:firstColumn="0" w:lastColumn="0" w:oddVBand="0" w:evenVBand="0" w:oddHBand="0" w:evenHBand="0" w:firstRowFirstColumn="0" w:firstRowLastColumn="0" w:lastRowFirstColumn="0" w:lastRowLastColumn="0"/>
              <w:rPr>
                <w:lang w:val="en-US"/>
              </w:rPr>
            </w:pPr>
            <w:r w:rsidRPr="00B6648C">
              <w:rPr>
                <w:lang w:val="en-US"/>
              </w:rPr>
              <w:t>- Thực hiện các câu truy vấn sử dụng công cụ Excel</w:t>
            </w:r>
          </w:p>
          <w:p w14:paraId="4C818030" w14:textId="7ED21C4F" w:rsidR="00E1272B" w:rsidRDefault="00E1272B" w:rsidP="00E1272B">
            <w:pPr>
              <w:spacing w:line="360" w:lineRule="auto"/>
              <w:cnfStyle w:val="000000000000" w:firstRow="0" w:lastRow="0" w:firstColumn="0" w:lastColumn="0" w:oddVBand="0" w:evenVBand="0" w:oddHBand="0" w:evenHBand="0" w:firstRowFirstColumn="0" w:firstRowLastColumn="0" w:lastRowFirstColumn="0" w:lastRowLastColumn="0"/>
              <w:rPr>
                <w:lang w:val="en-US"/>
              </w:rPr>
            </w:pPr>
            <w:r w:rsidRPr="00B6648C">
              <w:rPr>
                <w:lang w:val="en-US"/>
              </w:rPr>
              <w:t>- Thực hiện các câu truy vấn sử dụng ngôn ngữ MDX</w:t>
            </w:r>
          </w:p>
        </w:tc>
        <w:tc>
          <w:tcPr>
            <w:tcW w:w="3263" w:type="dxa"/>
            <w:vAlign w:val="center"/>
          </w:tcPr>
          <w:p w14:paraId="1F1F9120" w14:textId="5D94FF14" w:rsidR="00E1272B" w:rsidRDefault="00E1272B" w:rsidP="00E1272B">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pPr>
            <w:r w:rsidRPr="0000045E">
              <w:t>Hoàn thành tốt</w:t>
            </w:r>
          </w:p>
        </w:tc>
      </w:tr>
      <w:tr w:rsidR="00E1272B" w:rsidRPr="00E847C4" w14:paraId="286C5805" w14:textId="77777777" w:rsidTr="00893D8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79F9C055" w14:textId="33D3702B" w:rsidR="00E1272B" w:rsidRPr="00B6648C" w:rsidRDefault="00E1272B" w:rsidP="00E1272B">
            <w:pPr>
              <w:pStyle w:val="ListParagraph"/>
              <w:spacing w:before="40" w:line="360" w:lineRule="auto"/>
              <w:ind w:left="0"/>
              <w:jc w:val="center"/>
              <w:rPr>
                <w:rFonts w:ascii="Times New Roman" w:hAnsi="Times New Roman"/>
              </w:rPr>
            </w:pPr>
            <w:r w:rsidRPr="00B6648C">
              <w:rPr>
                <w:rFonts w:ascii="Times New Roman" w:hAnsi="Times New Roman"/>
              </w:rPr>
              <w:lastRenderedPageBreak/>
              <w:t>Nguyễn Ngọc Hiền</w:t>
            </w:r>
          </w:p>
        </w:tc>
        <w:tc>
          <w:tcPr>
            <w:tcW w:w="1350" w:type="dxa"/>
            <w:vAlign w:val="center"/>
          </w:tcPr>
          <w:p w14:paraId="7D547104" w14:textId="5182E6A1" w:rsidR="00E1272B" w:rsidRPr="00B6648C" w:rsidRDefault="00E1272B" w:rsidP="00E1272B">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pPr>
            <w:r w:rsidRPr="00B6648C">
              <w:t>20520496</w:t>
            </w:r>
          </w:p>
        </w:tc>
        <w:tc>
          <w:tcPr>
            <w:tcW w:w="3330" w:type="dxa"/>
          </w:tcPr>
          <w:p w14:paraId="430739EE" w14:textId="4AE5F669" w:rsidR="00E1272B" w:rsidRDefault="00073589" w:rsidP="00E1272B">
            <w:pPr>
              <w:spacing w:line="360" w:lineRule="auto"/>
              <w:ind w:left="20"/>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 </w:t>
            </w:r>
            <w:r w:rsidR="00E1272B">
              <w:rPr>
                <w:lang w:val="en-US"/>
              </w:rPr>
              <w:t>Thực nghiệm quá trình data mining trên mô hình Linear Regression</w:t>
            </w:r>
          </w:p>
          <w:p w14:paraId="2B809546" w14:textId="5B0656E1" w:rsidR="00E1272B" w:rsidRDefault="00E1272B" w:rsidP="00E1272B">
            <w:pPr>
              <w:spacing w:line="360" w:lineRule="auto"/>
              <w:ind w:left="20"/>
              <w:cnfStyle w:val="000000100000" w:firstRow="0" w:lastRow="0" w:firstColumn="0" w:lastColumn="0" w:oddVBand="0" w:evenVBand="0" w:oddHBand="1" w:evenHBand="0" w:firstRowFirstColumn="0" w:firstRowLastColumn="0" w:lastRowFirstColumn="0" w:lastRowLastColumn="0"/>
              <w:rPr>
                <w:lang w:val="en-US"/>
              </w:rPr>
            </w:pPr>
          </w:p>
        </w:tc>
        <w:tc>
          <w:tcPr>
            <w:tcW w:w="3263" w:type="dxa"/>
            <w:vAlign w:val="center"/>
          </w:tcPr>
          <w:p w14:paraId="7EEB6AC7" w14:textId="61E05BE3" w:rsidR="00E1272B" w:rsidRPr="0000045E" w:rsidRDefault="00E1272B" w:rsidP="00E1272B">
            <w:pPr>
              <w:pStyle w:val="NoSpacing"/>
              <w:spacing w:before="40" w:line="360" w:lineRule="auto"/>
              <w:jc w:val="both"/>
              <w:cnfStyle w:val="000000100000" w:firstRow="0" w:lastRow="0" w:firstColumn="0" w:lastColumn="0" w:oddVBand="0" w:evenVBand="0" w:oddHBand="1" w:evenHBand="0" w:firstRowFirstColumn="0" w:firstRowLastColumn="0" w:lastRowFirstColumn="0" w:lastRowLastColumn="0"/>
            </w:pPr>
            <w:r w:rsidRPr="0000045E">
              <w:t>Hoàn thành tốt</w:t>
            </w:r>
          </w:p>
        </w:tc>
      </w:tr>
      <w:tr w:rsidR="00E1272B" w:rsidRPr="00E847C4" w14:paraId="610E950D" w14:textId="77777777" w:rsidTr="00893D89">
        <w:trPr>
          <w:jc w:val="center"/>
        </w:trPr>
        <w:tc>
          <w:tcPr>
            <w:cnfStyle w:val="001000000000" w:firstRow="0" w:lastRow="0" w:firstColumn="1" w:lastColumn="0" w:oddVBand="0" w:evenVBand="0" w:oddHBand="0" w:evenHBand="0" w:firstRowFirstColumn="0" w:firstRowLastColumn="0" w:lastRowFirstColumn="0" w:lastRowLastColumn="0"/>
            <w:tcW w:w="1615" w:type="dxa"/>
            <w:vAlign w:val="center"/>
          </w:tcPr>
          <w:p w14:paraId="64D56B16" w14:textId="3464EC23" w:rsidR="00E1272B" w:rsidRPr="00B6648C" w:rsidRDefault="00E1272B" w:rsidP="00E1272B">
            <w:pPr>
              <w:pStyle w:val="ListParagraph"/>
              <w:spacing w:before="40" w:line="360" w:lineRule="auto"/>
              <w:ind w:left="0"/>
              <w:jc w:val="center"/>
              <w:rPr>
                <w:rFonts w:ascii="Times New Roman" w:hAnsi="Times New Roman"/>
              </w:rPr>
            </w:pPr>
            <w:r w:rsidRPr="00B6648C">
              <w:rPr>
                <w:rFonts w:ascii="Times New Roman" w:hAnsi="Times New Roman"/>
              </w:rPr>
              <w:t>Nguyễn Thị Kim Liên</w:t>
            </w:r>
          </w:p>
        </w:tc>
        <w:tc>
          <w:tcPr>
            <w:tcW w:w="1350" w:type="dxa"/>
            <w:vAlign w:val="center"/>
          </w:tcPr>
          <w:p w14:paraId="6A7A25CC" w14:textId="1EC3CEB6" w:rsidR="00E1272B" w:rsidRPr="00B6648C" w:rsidRDefault="00E1272B" w:rsidP="00E1272B">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pPr>
            <w:r w:rsidRPr="00B6648C">
              <w:t>20520909</w:t>
            </w:r>
          </w:p>
        </w:tc>
        <w:tc>
          <w:tcPr>
            <w:tcW w:w="3330" w:type="dxa"/>
          </w:tcPr>
          <w:p w14:paraId="61E98CF1" w14:textId="54CFFA56" w:rsidR="00E1272B" w:rsidRDefault="00073589" w:rsidP="00E1272B">
            <w:pPr>
              <w:spacing w:line="360" w:lineRule="auto"/>
              <w:ind w:left="2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w:t>
            </w:r>
            <w:r w:rsidR="00E1272B">
              <w:rPr>
                <w:lang w:val="en-US"/>
              </w:rPr>
              <w:t>Thực nghiệm quá trình data mining trên mô hình Random Forest Regression</w:t>
            </w:r>
          </w:p>
          <w:p w14:paraId="6B08F825" w14:textId="77777777" w:rsidR="00E1272B" w:rsidRDefault="00E1272B" w:rsidP="00E1272B">
            <w:pPr>
              <w:spacing w:line="360" w:lineRule="auto"/>
              <w:ind w:left="20"/>
              <w:cnfStyle w:val="000000000000" w:firstRow="0" w:lastRow="0" w:firstColumn="0" w:lastColumn="0" w:oddVBand="0" w:evenVBand="0" w:oddHBand="0" w:evenHBand="0" w:firstRowFirstColumn="0" w:firstRowLastColumn="0" w:lastRowFirstColumn="0" w:lastRowLastColumn="0"/>
              <w:rPr>
                <w:lang w:val="en-US"/>
              </w:rPr>
            </w:pPr>
          </w:p>
        </w:tc>
        <w:tc>
          <w:tcPr>
            <w:tcW w:w="3263" w:type="dxa"/>
            <w:vAlign w:val="center"/>
          </w:tcPr>
          <w:p w14:paraId="52249901" w14:textId="7731FB8A" w:rsidR="00E1272B" w:rsidRPr="0000045E" w:rsidRDefault="00E1272B" w:rsidP="00E1272B">
            <w:pPr>
              <w:pStyle w:val="NoSpacing"/>
              <w:spacing w:before="40" w:line="360" w:lineRule="auto"/>
              <w:jc w:val="both"/>
              <w:cnfStyle w:val="000000000000" w:firstRow="0" w:lastRow="0" w:firstColumn="0" w:lastColumn="0" w:oddVBand="0" w:evenVBand="0" w:oddHBand="0" w:evenHBand="0" w:firstRowFirstColumn="0" w:firstRowLastColumn="0" w:lastRowFirstColumn="0" w:lastRowLastColumn="0"/>
            </w:pPr>
            <w:r w:rsidRPr="0000045E">
              <w:t>Hoàn thành tốt</w:t>
            </w:r>
          </w:p>
        </w:tc>
      </w:tr>
    </w:tbl>
    <w:p w14:paraId="1B465D04" w14:textId="77777777" w:rsidR="00E847C4" w:rsidRPr="00E847C4" w:rsidRDefault="00E847C4" w:rsidP="008E6313">
      <w:pPr>
        <w:spacing w:line="360" w:lineRule="auto"/>
        <w:rPr>
          <w:rFonts w:cs="Times New Roman"/>
        </w:rPr>
      </w:pPr>
      <w:r w:rsidRPr="00E847C4">
        <w:rPr>
          <w:rFonts w:cs="Times New Roman"/>
        </w:rPr>
        <w:br w:type="page"/>
      </w:r>
    </w:p>
    <w:p w14:paraId="756B334C" w14:textId="77777777" w:rsidR="00E847C4" w:rsidRPr="00E847C4" w:rsidRDefault="00E847C4" w:rsidP="008E6313">
      <w:pPr>
        <w:spacing w:line="360" w:lineRule="auto"/>
        <w:ind w:firstLine="5220"/>
        <w:rPr>
          <w:rFonts w:cs="Times New Roman"/>
          <w:szCs w:val="26"/>
        </w:rPr>
        <w:sectPr w:rsidR="00E847C4" w:rsidRPr="00E847C4" w:rsidSect="00936F2E">
          <w:footerReference w:type="default" r:id="rId9"/>
          <w:pgSz w:w="11906" w:h="16838"/>
          <w:pgMar w:top="1170" w:right="1350" w:bottom="1260" w:left="1276" w:header="720" w:footer="525" w:gutter="0"/>
          <w:pgNumType w:start="1"/>
          <w:cols w:space="720"/>
          <w:titlePg/>
        </w:sectPr>
      </w:pPr>
    </w:p>
    <w:p w14:paraId="28743235" w14:textId="2ACF1177" w:rsidR="00D73C78" w:rsidRDefault="00E847C4" w:rsidP="008E6313">
      <w:pPr>
        <w:keepNext/>
        <w:keepLines/>
        <w:spacing w:after="0" w:line="360" w:lineRule="auto"/>
        <w:jc w:val="center"/>
        <w:rPr>
          <w:rFonts w:cs="Times New Roman"/>
          <w:b/>
          <w:sz w:val="32"/>
          <w:szCs w:val="32"/>
        </w:rPr>
      </w:pPr>
      <w:r w:rsidRPr="00E847C4">
        <w:rPr>
          <w:rFonts w:cs="Times New Roman"/>
          <w:b/>
          <w:sz w:val="32"/>
          <w:szCs w:val="32"/>
        </w:rPr>
        <w:lastRenderedPageBreak/>
        <w:t>MỤC LỤC</w:t>
      </w:r>
    </w:p>
    <w:sdt>
      <w:sdtPr>
        <w:rPr>
          <w:rFonts w:ascii="Times New Roman" w:eastAsiaTheme="minorHAnsi" w:hAnsi="Times New Roman" w:cstheme="minorBidi"/>
          <w:color w:val="auto"/>
          <w:sz w:val="26"/>
          <w:szCs w:val="22"/>
          <w:lang w:val="vi-VN"/>
        </w:rPr>
        <w:id w:val="18665271"/>
        <w:docPartObj>
          <w:docPartGallery w:val="Table of Contents"/>
          <w:docPartUnique/>
        </w:docPartObj>
      </w:sdtPr>
      <w:sdtEndPr>
        <w:rPr>
          <w:b/>
          <w:bCs/>
          <w:noProof/>
        </w:rPr>
      </w:sdtEndPr>
      <w:sdtContent>
        <w:p w14:paraId="1329E40B" w14:textId="1CBF3440" w:rsidR="00B7613E" w:rsidRDefault="00B7613E" w:rsidP="00FC4775">
          <w:pPr>
            <w:pStyle w:val="TOCHeading"/>
            <w:numPr>
              <w:ilvl w:val="0"/>
              <w:numId w:val="0"/>
            </w:numPr>
            <w:spacing w:line="360" w:lineRule="auto"/>
          </w:pPr>
        </w:p>
        <w:p w14:paraId="2AD85F71" w14:textId="0B1C4D43" w:rsidR="00365550" w:rsidRPr="00365550" w:rsidRDefault="00B7613E" w:rsidP="008E6313">
          <w:pPr>
            <w:pStyle w:val="TOC1"/>
            <w:rPr>
              <w:rFonts w:ascii="Times New Roman" w:eastAsiaTheme="minorEastAsia" w:hAnsi="Times New Roman" w:cs="Times New Roman"/>
              <w:bCs w:val="0"/>
              <w:sz w:val="22"/>
              <w:szCs w:val="22"/>
              <w:lang w:val="en-US"/>
            </w:rPr>
          </w:pPr>
          <w:r>
            <w:fldChar w:fldCharType="begin"/>
          </w:r>
          <w:r>
            <w:instrText xml:space="preserve"> TOC \o "1-3" \h \z \u </w:instrText>
          </w:r>
          <w:r>
            <w:fldChar w:fldCharType="separate"/>
          </w:r>
          <w:r>
            <w:fldChar w:fldCharType="begin"/>
          </w:r>
          <w:r>
            <w:instrText>HYPERLINK \l "_Toc132061963"</w:instrText>
          </w:r>
          <w:r>
            <w:fldChar w:fldCharType="separate"/>
          </w:r>
          <w:r w:rsidR="00365550" w:rsidRPr="00365550">
            <w:rPr>
              <w:rStyle w:val="Hyperlink"/>
              <w:rFonts w:ascii="Times New Roman" w:eastAsia="UTM Loko" w:hAnsi="Times New Roman" w:cs="Times New Roman"/>
            </w:rPr>
            <w:t>DANH MỤC HÌNH ẢNH</w:t>
          </w:r>
          <w:r w:rsidR="00365550" w:rsidRPr="00365550">
            <w:rPr>
              <w:rFonts w:ascii="Times New Roman" w:hAnsi="Times New Roman" w:cs="Times New Roman"/>
              <w:webHidden/>
            </w:rPr>
            <w:tab/>
          </w:r>
          <w:r w:rsidR="00365550" w:rsidRPr="00365550">
            <w:rPr>
              <w:rFonts w:ascii="Times New Roman" w:hAnsi="Times New Roman" w:cs="Times New Roman"/>
              <w:webHidden/>
            </w:rPr>
            <w:fldChar w:fldCharType="begin"/>
          </w:r>
          <w:r w:rsidR="00365550" w:rsidRPr="00365550">
            <w:rPr>
              <w:rFonts w:ascii="Times New Roman" w:hAnsi="Times New Roman" w:cs="Times New Roman"/>
              <w:webHidden/>
            </w:rPr>
            <w:instrText xml:space="preserve"> PAGEREF _Toc132061963 \h </w:instrText>
          </w:r>
          <w:r w:rsidR="00365550" w:rsidRPr="00365550">
            <w:rPr>
              <w:rFonts w:ascii="Times New Roman" w:hAnsi="Times New Roman" w:cs="Times New Roman"/>
              <w:webHidden/>
            </w:rPr>
          </w:r>
          <w:r w:rsidR="00365550" w:rsidRPr="00365550">
            <w:rPr>
              <w:rFonts w:ascii="Times New Roman" w:hAnsi="Times New Roman" w:cs="Times New Roman"/>
              <w:webHidden/>
            </w:rPr>
            <w:fldChar w:fldCharType="separate"/>
          </w:r>
          <w:ins w:id="8" w:author="Nguyễn Thị Kim Liên" w:date="2023-07-04T20:51:00Z">
            <w:r w:rsidR="000C0337">
              <w:rPr>
                <w:rFonts w:ascii="Times New Roman" w:hAnsi="Times New Roman" w:cs="Times New Roman"/>
                <w:webHidden/>
              </w:rPr>
              <w:t>6</w:t>
            </w:r>
          </w:ins>
          <w:del w:id="9" w:author="Nguyễn Thị Kim Liên" w:date="2023-07-04T20:51:00Z">
            <w:r w:rsidR="00365550" w:rsidRPr="00365550" w:rsidDel="000C0337">
              <w:rPr>
                <w:rFonts w:ascii="Times New Roman" w:hAnsi="Times New Roman" w:cs="Times New Roman"/>
                <w:webHidden/>
              </w:rPr>
              <w:delText>4</w:delText>
            </w:r>
          </w:del>
          <w:r w:rsidR="00365550" w:rsidRPr="00365550">
            <w:rPr>
              <w:rFonts w:ascii="Times New Roman" w:hAnsi="Times New Roman" w:cs="Times New Roman"/>
              <w:webHidden/>
            </w:rPr>
            <w:fldChar w:fldCharType="end"/>
          </w:r>
          <w:r>
            <w:rPr>
              <w:rFonts w:ascii="Times New Roman" w:hAnsi="Times New Roman" w:cs="Times New Roman"/>
            </w:rPr>
            <w:fldChar w:fldCharType="end"/>
          </w:r>
        </w:p>
        <w:p w14:paraId="49D24033" w14:textId="5EC197B3" w:rsidR="00365550" w:rsidRPr="00365550" w:rsidRDefault="00845737" w:rsidP="008E6313">
          <w:pPr>
            <w:pStyle w:val="TOC1"/>
            <w:rPr>
              <w:rFonts w:ascii="Times New Roman" w:eastAsiaTheme="minorEastAsia" w:hAnsi="Times New Roman" w:cs="Times New Roman"/>
              <w:bCs w:val="0"/>
              <w:sz w:val="22"/>
              <w:szCs w:val="22"/>
              <w:lang w:val="en-US"/>
            </w:rPr>
          </w:pPr>
          <w:r>
            <w:fldChar w:fldCharType="begin"/>
          </w:r>
          <w:r>
            <w:instrText>HYPERLINK \l "_Toc132061964"</w:instrText>
          </w:r>
          <w:r>
            <w:fldChar w:fldCharType="separate"/>
          </w:r>
          <w:r w:rsidR="00365550" w:rsidRPr="00365550">
            <w:rPr>
              <w:rStyle w:val="Hyperlink"/>
              <w:rFonts w:ascii="Times New Roman" w:eastAsia="UTM Loko" w:hAnsi="Times New Roman" w:cs="Times New Roman"/>
            </w:rPr>
            <w:t>DANH MỤC BẢNG</w:t>
          </w:r>
          <w:r w:rsidR="00365550" w:rsidRPr="00365550">
            <w:rPr>
              <w:rFonts w:ascii="Times New Roman" w:hAnsi="Times New Roman" w:cs="Times New Roman"/>
              <w:webHidden/>
            </w:rPr>
            <w:tab/>
          </w:r>
          <w:r w:rsidR="00365550" w:rsidRPr="00365550">
            <w:rPr>
              <w:rFonts w:ascii="Times New Roman" w:hAnsi="Times New Roman" w:cs="Times New Roman"/>
              <w:webHidden/>
            </w:rPr>
            <w:fldChar w:fldCharType="begin"/>
          </w:r>
          <w:r w:rsidR="00365550" w:rsidRPr="00365550">
            <w:rPr>
              <w:rFonts w:ascii="Times New Roman" w:hAnsi="Times New Roman" w:cs="Times New Roman"/>
              <w:webHidden/>
            </w:rPr>
            <w:instrText xml:space="preserve"> PAGEREF _Toc132061964 \h </w:instrText>
          </w:r>
          <w:r w:rsidR="00365550" w:rsidRPr="00365550">
            <w:rPr>
              <w:rFonts w:ascii="Times New Roman" w:hAnsi="Times New Roman" w:cs="Times New Roman"/>
              <w:webHidden/>
            </w:rPr>
          </w:r>
          <w:r w:rsidR="00365550" w:rsidRPr="00365550">
            <w:rPr>
              <w:rFonts w:ascii="Times New Roman" w:hAnsi="Times New Roman" w:cs="Times New Roman"/>
              <w:webHidden/>
            </w:rPr>
            <w:fldChar w:fldCharType="separate"/>
          </w:r>
          <w:ins w:id="10" w:author="Nguyễn Thị Kim Liên" w:date="2023-07-04T20:51:00Z">
            <w:r w:rsidR="000C0337">
              <w:rPr>
                <w:rFonts w:ascii="Times New Roman" w:hAnsi="Times New Roman" w:cs="Times New Roman"/>
                <w:webHidden/>
              </w:rPr>
              <w:t>10</w:t>
            </w:r>
          </w:ins>
          <w:del w:id="11" w:author="Nguyễn Thị Kim Liên" w:date="2023-07-04T20:51:00Z">
            <w:r w:rsidR="00365550" w:rsidRPr="00365550" w:rsidDel="000C0337">
              <w:rPr>
                <w:rFonts w:ascii="Times New Roman" w:hAnsi="Times New Roman" w:cs="Times New Roman"/>
                <w:webHidden/>
              </w:rPr>
              <w:delText>5</w:delText>
            </w:r>
          </w:del>
          <w:r w:rsidR="00365550" w:rsidRPr="00365550">
            <w:rPr>
              <w:rFonts w:ascii="Times New Roman" w:hAnsi="Times New Roman" w:cs="Times New Roman"/>
              <w:webHidden/>
            </w:rPr>
            <w:fldChar w:fldCharType="end"/>
          </w:r>
          <w:r>
            <w:rPr>
              <w:rFonts w:ascii="Times New Roman" w:hAnsi="Times New Roman" w:cs="Times New Roman"/>
            </w:rPr>
            <w:fldChar w:fldCharType="end"/>
          </w:r>
        </w:p>
        <w:p w14:paraId="21F5CFAD" w14:textId="43E5A4CA" w:rsidR="00365550" w:rsidRPr="00365550" w:rsidRDefault="00845737" w:rsidP="008E6313">
          <w:pPr>
            <w:pStyle w:val="TOC1"/>
            <w:rPr>
              <w:rFonts w:ascii="Times New Roman" w:eastAsiaTheme="minorEastAsia" w:hAnsi="Times New Roman" w:cs="Times New Roman"/>
              <w:bCs w:val="0"/>
              <w:sz w:val="22"/>
              <w:szCs w:val="22"/>
              <w:lang w:val="en-US"/>
            </w:rPr>
          </w:pPr>
          <w:r>
            <w:fldChar w:fldCharType="begin"/>
          </w:r>
          <w:r>
            <w:instrText>HYPERLINK \l "_Toc132061965"</w:instrText>
          </w:r>
          <w:r>
            <w:fldChar w:fldCharType="separate"/>
          </w:r>
          <w:r w:rsidR="00365550" w:rsidRPr="00365550">
            <w:rPr>
              <w:rStyle w:val="Hyperlink"/>
              <w:rFonts w:ascii="Times New Roman" w:eastAsia="UTM Loko" w:hAnsi="Times New Roman" w:cs="Times New Roman"/>
            </w:rPr>
            <w:t>DANH MỤC TỪ VIẾT TẮT</w:t>
          </w:r>
          <w:r w:rsidR="00365550" w:rsidRPr="00365550">
            <w:rPr>
              <w:rFonts w:ascii="Times New Roman" w:hAnsi="Times New Roman" w:cs="Times New Roman"/>
              <w:webHidden/>
            </w:rPr>
            <w:tab/>
          </w:r>
          <w:r w:rsidR="00365550" w:rsidRPr="00365550">
            <w:rPr>
              <w:rFonts w:ascii="Times New Roman" w:hAnsi="Times New Roman" w:cs="Times New Roman"/>
              <w:webHidden/>
            </w:rPr>
            <w:fldChar w:fldCharType="begin"/>
          </w:r>
          <w:r w:rsidR="00365550" w:rsidRPr="00365550">
            <w:rPr>
              <w:rFonts w:ascii="Times New Roman" w:hAnsi="Times New Roman" w:cs="Times New Roman"/>
              <w:webHidden/>
            </w:rPr>
            <w:instrText xml:space="preserve"> PAGEREF _Toc132061965 \h </w:instrText>
          </w:r>
          <w:r w:rsidR="00365550" w:rsidRPr="00365550">
            <w:rPr>
              <w:rFonts w:ascii="Times New Roman" w:hAnsi="Times New Roman" w:cs="Times New Roman"/>
              <w:webHidden/>
            </w:rPr>
          </w:r>
          <w:r w:rsidR="00365550" w:rsidRPr="00365550">
            <w:rPr>
              <w:rFonts w:ascii="Times New Roman" w:hAnsi="Times New Roman" w:cs="Times New Roman"/>
              <w:webHidden/>
            </w:rPr>
            <w:fldChar w:fldCharType="separate"/>
          </w:r>
          <w:ins w:id="12" w:author="Nguyễn Thị Kim Liên" w:date="2023-07-04T20:51:00Z">
            <w:r w:rsidR="000C0337">
              <w:rPr>
                <w:rFonts w:ascii="Times New Roman" w:hAnsi="Times New Roman" w:cs="Times New Roman"/>
                <w:webHidden/>
              </w:rPr>
              <w:t>1</w:t>
            </w:r>
          </w:ins>
          <w:del w:id="13" w:author="Nguyễn Thị Kim Liên" w:date="2023-07-04T20:51:00Z">
            <w:r w:rsidR="00365550" w:rsidRPr="00365550" w:rsidDel="000C0337">
              <w:rPr>
                <w:rFonts w:ascii="Times New Roman" w:hAnsi="Times New Roman" w:cs="Times New Roman"/>
                <w:webHidden/>
              </w:rPr>
              <w:delText>6</w:delText>
            </w:r>
          </w:del>
          <w:r w:rsidR="00365550" w:rsidRPr="00365550">
            <w:rPr>
              <w:rFonts w:ascii="Times New Roman" w:hAnsi="Times New Roman" w:cs="Times New Roman"/>
              <w:webHidden/>
            </w:rPr>
            <w:fldChar w:fldCharType="end"/>
          </w:r>
          <w:r>
            <w:rPr>
              <w:rFonts w:ascii="Times New Roman" w:hAnsi="Times New Roman" w:cs="Times New Roman"/>
            </w:rPr>
            <w:fldChar w:fldCharType="end"/>
          </w:r>
        </w:p>
        <w:p w14:paraId="6E2CEFF2" w14:textId="5BEFAF66" w:rsidR="00365550" w:rsidRPr="00365550" w:rsidRDefault="00845737" w:rsidP="008E6313">
          <w:pPr>
            <w:pStyle w:val="TOC1"/>
            <w:rPr>
              <w:rFonts w:ascii="Times New Roman" w:eastAsiaTheme="minorEastAsia" w:hAnsi="Times New Roman" w:cs="Times New Roman"/>
              <w:bCs w:val="0"/>
              <w:sz w:val="22"/>
              <w:szCs w:val="22"/>
              <w:lang w:val="en-US"/>
            </w:rPr>
          </w:pPr>
          <w:r>
            <w:fldChar w:fldCharType="begin"/>
          </w:r>
          <w:r>
            <w:instrText>HYPERLINK \l "_Toc132061966"</w:instrText>
          </w:r>
          <w:r>
            <w:fldChar w:fldCharType="separate"/>
          </w:r>
          <w:r w:rsidR="00365550" w:rsidRPr="00365550">
            <w:rPr>
              <w:rStyle w:val="Hyperlink"/>
              <w:rFonts w:ascii="Times New Roman" w:hAnsi="Times New Roman" w:cs="Times New Roman"/>
              <w:b/>
            </w:rPr>
            <w:t>CHƯƠNG 1. GIỚI THIỆU KHO DỮ LIỆU</w:t>
          </w:r>
          <w:r w:rsidR="00365550" w:rsidRPr="00365550">
            <w:rPr>
              <w:rFonts w:ascii="Times New Roman" w:hAnsi="Times New Roman" w:cs="Times New Roman"/>
              <w:webHidden/>
            </w:rPr>
            <w:tab/>
          </w:r>
          <w:r w:rsidR="00365550" w:rsidRPr="00365550">
            <w:rPr>
              <w:rFonts w:ascii="Times New Roman" w:hAnsi="Times New Roman" w:cs="Times New Roman"/>
              <w:webHidden/>
            </w:rPr>
            <w:fldChar w:fldCharType="begin"/>
          </w:r>
          <w:r w:rsidR="00365550" w:rsidRPr="00365550">
            <w:rPr>
              <w:rFonts w:ascii="Times New Roman" w:hAnsi="Times New Roman" w:cs="Times New Roman"/>
              <w:webHidden/>
            </w:rPr>
            <w:instrText xml:space="preserve"> PAGEREF _Toc132061966 \h </w:instrText>
          </w:r>
          <w:r w:rsidR="00365550" w:rsidRPr="00365550">
            <w:rPr>
              <w:rFonts w:ascii="Times New Roman" w:hAnsi="Times New Roman" w:cs="Times New Roman"/>
              <w:webHidden/>
            </w:rPr>
          </w:r>
          <w:r w:rsidR="00365550" w:rsidRPr="00365550">
            <w:rPr>
              <w:rFonts w:ascii="Times New Roman" w:hAnsi="Times New Roman" w:cs="Times New Roman"/>
              <w:webHidden/>
            </w:rPr>
            <w:fldChar w:fldCharType="separate"/>
          </w:r>
          <w:ins w:id="14" w:author="Nguyễn Thị Kim Liên" w:date="2023-07-04T20:51:00Z">
            <w:r w:rsidR="000C0337">
              <w:rPr>
                <w:rFonts w:ascii="Times New Roman" w:hAnsi="Times New Roman" w:cs="Times New Roman"/>
                <w:webHidden/>
              </w:rPr>
              <w:t>2</w:t>
            </w:r>
          </w:ins>
          <w:del w:id="15" w:author="Nguyễn Thị Kim Liên" w:date="2023-07-04T20:51:00Z">
            <w:r w:rsidR="00365550" w:rsidRPr="00365550" w:rsidDel="000C0337">
              <w:rPr>
                <w:rFonts w:ascii="Times New Roman" w:hAnsi="Times New Roman" w:cs="Times New Roman"/>
                <w:webHidden/>
              </w:rPr>
              <w:delText>7</w:delText>
            </w:r>
          </w:del>
          <w:r w:rsidR="00365550" w:rsidRPr="00365550">
            <w:rPr>
              <w:rFonts w:ascii="Times New Roman" w:hAnsi="Times New Roman" w:cs="Times New Roman"/>
              <w:webHidden/>
            </w:rPr>
            <w:fldChar w:fldCharType="end"/>
          </w:r>
          <w:r>
            <w:rPr>
              <w:rFonts w:ascii="Times New Roman" w:hAnsi="Times New Roman" w:cs="Times New Roman"/>
            </w:rPr>
            <w:fldChar w:fldCharType="end"/>
          </w:r>
        </w:p>
        <w:p w14:paraId="4CFDF76C" w14:textId="1528C9FA" w:rsidR="00365550" w:rsidRPr="00365550" w:rsidRDefault="00845737" w:rsidP="008E6313">
          <w:pPr>
            <w:pStyle w:val="TOC2"/>
            <w:spacing w:line="360" w:lineRule="auto"/>
            <w:rPr>
              <w:rFonts w:ascii="Times New Roman" w:eastAsiaTheme="minorEastAsia" w:hAnsi="Times New Roman" w:cs="Times New Roman"/>
              <w:sz w:val="22"/>
              <w:lang w:val="en-US"/>
            </w:rPr>
          </w:pPr>
          <w:r>
            <w:fldChar w:fldCharType="begin"/>
          </w:r>
          <w:r>
            <w:instrText>HYPERLINK \l "_Toc132061967"</w:instrText>
          </w:r>
          <w:r>
            <w:fldChar w:fldCharType="separate"/>
          </w:r>
          <w:r w:rsidR="00365550" w:rsidRPr="00365550">
            <w:rPr>
              <w:rStyle w:val="Hyperlink"/>
              <w:rFonts w:ascii="Times New Roman" w:hAnsi="Times New Roman" w:cs="Times New Roman"/>
            </w:rPr>
            <w:t>1.1</w:t>
          </w:r>
          <w:r w:rsidR="00365550" w:rsidRPr="00365550">
            <w:rPr>
              <w:rFonts w:ascii="Times New Roman" w:eastAsiaTheme="minorEastAsia" w:hAnsi="Times New Roman" w:cs="Times New Roman"/>
              <w:sz w:val="22"/>
              <w:lang w:val="en-US"/>
            </w:rPr>
            <w:tab/>
          </w:r>
          <w:r w:rsidR="00365550" w:rsidRPr="00365550">
            <w:rPr>
              <w:rStyle w:val="Hyperlink"/>
              <w:rFonts w:ascii="Times New Roman" w:hAnsi="Times New Roman" w:cs="Times New Roman"/>
            </w:rPr>
            <w:t>Mô tả dataset</w:t>
          </w:r>
          <w:r w:rsidR="00365550" w:rsidRPr="00365550">
            <w:rPr>
              <w:rFonts w:ascii="Times New Roman" w:hAnsi="Times New Roman" w:cs="Times New Roman"/>
              <w:webHidden/>
            </w:rPr>
            <w:tab/>
          </w:r>
          <w:r w:rsidR="00365550" w:rsidRPr="00365550">
            <w:rPr>
              <w:rFonts w:ascii="Times New Roman" w:hAnsi="Times New Roman" w:cs="Times New Roman"/>
              <w:webHidden/>
            </w:rPr>
            <w:fldChar w:fldCharType="begin"/>
          </w:r>
          <w:r w:rsidR="00365550" w:rsidRPr="00365550">
            <w:rPr>
              <w:rFonts w:ascii="Times New Roman" w:hAnsi="Times New Roman" w:cs="Times New Roman"/>
              <w:webHidden/>
            </w:rPr>
            <w:instrText xml:space="preserve"> PAGEREF _Toc132061967 \h </w:instrText>
          </w:r>
          <w:r w:rsidR="00365550" w:rsidRPr="00365550">
            <w:rPr>
              <w:rFonts w:ascii="Times New Roman" w:hAnsi="Times New Roman" w:cs="Times New Roman"/>
              <w:webHidden/>
            </w:rPr>
          </w:r>
          <w:r w:rsidR="00365550" w:rsidRPr="00365550">
            <w:rPr>
              <w:rFonts w:ascii="Times New Roman" w:hAnsi="Times New Roman" w:cs="Times New Roman"/>
              <w:webHidden/>
            </w:rPr>
            <w:fldChar w:fldCharType="separate"/>
          </w:r>
          <w:ins w:id="16" w:author="Nguyễn Thị Kim Liên" w:date="2023-07-04T20:51:00Z">
            <w:r w:rsidR="000C0337">
              <w:rPr>
                <w:rFonts w:ascii="Times New Roman" w:hAnsi="Times New Roman" w:cs="Times New Roman"/>
                <w:webHidden/>
              </w:rPr>
              <w:t>2</w:t>
            </w:r>
          </w:ins>
          <w:del w:id="17" w:author="Nguyễn Thị Kim Liên" w:date="2023-07-04T20:51:00Z">
            <w:r w:rsidR="00365550" w:rsidRPr="00365550" w:rsidDel="000C0337">
              <w:rPr>
                <w:rFonts w:ascii="Times New Roman" w:hAnsi="Times New Roman" w:cs="Times New Roman"/>
                <w:webHidden/>
              </w:rPr>
              <w:delText>7</w:delText>
            </w:r>
          </w:del>
          <w:r w:rsidR="00365550" w:rsidRPr="00365550">
            <w:rPr>
              <w:rFonts w:ascii="Times New Roman" w:hAnsi="Times New Roman" w:cs="Times New Roman"/>
              <w:webHidden/>
            </w:rPr>
            <w:fldChar w:fldCharType="end"/>
          </w:r>
          <w:r>
            <w:rPr>
              <w:rFonts w:ascii="Times New Roman" w:hAnsi="Times New Roman" w:cs="Times New Roman"/>
            </w:rPr>
            <w:fldChar w:fldCharType="end"/>
          </w:r>
        </w:p>
        <w:p w14:paraId="4609C246" w14:textId="58D94134" w:rsidR="00365550" w:rsidRPr="00365550" w:rsidRDefault="00845737" w:rsidP="008E6313">
          <w:pPr>
            <w:pStyle w:val="TOC2"/>
            <w:spacing w:line="360" w:lineRule="auto"/>
            <w:rPr>
              <w:rFonts w:ascii="Times New Roman" w:eastAsiaTheme="minorEastAsia" w:hAnsi="Times New Roman" w:cs="Times New Roman"/>
              <w:sz w:val="22"/>
              <w:lang w:val="en-US"/>
            </w:rPr>
          </w:pPr>
          <w:r>
            <w:fldChar w:fldCharType="begin"/>
          </w:r>
          <w:r>
            <w:instrText>HYPERLINK \l "_Toc132061968"</w:instrText>
          </w:r>
          <w:r>
            <w:fldChar w:fldCharType="separate"/>
          </w:r>
          <w:r w:rsidR="00365550" w:rsidRPr="00365550">
            <w:rPr>
              <w:rStyle w:val="Hyperlink"/>
              <w:rFonts w:ascii="Times New Roman" w:hAnsi="Times New Roman" w:cs="Times New Roman"/>
            </w:rPr>
            <w:t>1.2</w:t>
          </w:r>
          <w:r w:rsidR="00365550" w:rsidRPr="00365550">
            <w:rPr>
              <w:rFonts w:ascii="Times New Roman" w:eastAsiaTheme="minorEastAsia" w:hAnsi="Times New Roman" w:cs="Times New Roman"/>
              <w:sz w:val="22"/>
              <w:lang w:val="en-US"/>
            </w:rPr>
            <w:tab/>
          </w:r>
          <w:r w:rsidR="00365550" w:rsidRPr="00365550">
            <w:rPr>
              <w:rStyle w:val="Hyperlink"/>
              <w:rFonts w:ascii="Times New Roman" w:hAnsi="Times New Roman" w:cs="Times New Roman"/>
            </w:rPr>
            <w:t>Danh sách thuộc tính được phân tích</w:t>
          </w:r>
          <w:r w:rsidR="00365550" w:rsidRPr="00365550">
            <w:rPr>
              <w:rFonts w:ascii="Times New Roman" w:hAnsi="Times New Roman" w:cs="Times New Roman"/>
              <w:webHidden/>
            </w:rPr>
            <w:tab/>
          </w:r>
          <w:r w:rsidR="00365550" w:rsidRPr="00365550">
            <w:rPr>
              <w:rFonts w:ascii="Times New Roman" w:hAnsi="Times New Roman" w:cs="Times New Roman"/>
              <w:webHidden/>
            </w:rPr>
            <w:fldChar w:fldCharType="begin"/>
          </w:r>
          <w:r w:rsidR="00365550" w:rsidRPr="00365550">
            <w:rPr>
              <w:rFonts w:ascii="Times New Roman" w:hAnsi="Times New Roman" w:cs="Times New Roman"/>
              <w:webHidden/>
            </w:rPr>
            <w:instrText xml:space="preserve"> PAGEREF _Toc132061968 \h </w:instrText>
          </w:r>
          <w:r w:rsidR="00365550" w:rsidRPr="00365550">
            <w:rPr>
              <w:rFonts w:ascii="Times New Roman" w:hAnsi="Times New Roman" w:cs="Times New Roman"/>
              <w:webHidden/>
            </w:rPr>
          </w:r>
          <w:r w:rsidR="00365550" w:rsidRPr="00365550">
            <w:rPr>
              <w:rFonts w:ascii="Times New Roman" w:hAnsi="Times New Roman" w:cs="Times New Roman"/>
              <w:webHidden/>
            </w:rPr>
            <w:fldChar w:fldCharType="separate"/>
          </w:r>
          <w:ins w:id="18" w:author="Nguyễn Thị Kim Liên" w:date="2023-07-04T20:51:00Z">
            <w:r w:rsidR="000C0337">
              <w:rPr>
                <w:rFonts w:ascii="Times New Roman" w:hAnsi="Times New Roman" w:cs="Times New Roman"/>
                <w:webHidden/>
              </w:rPr>
              <w:t>2</w:t>
            </w:r>
          </w:ins>
          <w:del w:id="19" w:author="Nguyễn Thị Kim Liên" w:date="2023-07-04T20:51:00Z">
            <w:r w:rsidR="00365550" w:rsidRPr="00365550" w:rsidDel="000C0337">
              <w:rPr>
                <w:rFonts w:ascii="Times New Roman" w:hAnsi="Times New Roman" w:cs="Times New Roman"/>
                <w:webHidden/>
              </w:rPr>
              <w:delText>7</w:delText>
            </w:r>
          </w:del>
          <w:r w:rsidR="00365550" w:rsidRPr="00365550">
            <w:rPr>
              <w:rFonts w:ascii="Times New Roman" w:hAnsi="Times New Roman" w:cs="Times New Roman"/>
              <w:webHidden/>
            </w:rPr>
            <w:fldChar w:fldCharType="end"/>
          </w:r>
          <w:r>
            <w:rPr>
              <w:rFonts w:ascii="Times New Roman" w:hAnsi="Times New Roman" w:cs="Times New Roman"/>
            </w:rPr>
            <w:fldChar w:fldCharType="end"/>
          </w:r>
        </w:p>
        <w:p w14:paraId="7F6EE1AD" w14:textId="21A74960" w:rsidR="00365550" w:rsidRPr="00365550" w:rsidRDefault="00845737" w:rsidP="008E6313">
          <w:pPr>
            <w:pStyle w:val="TOC2"/>
            <w:spacing w:line="360" w:lineRule="auto"/>
            <w:rPr>
              <w:rFonts w:ascii="Times New Roman" w:eastAsiaTheme="minorEastAsia" w:hAnsi="Times New Roman" w:cs="Times New Roman"/>
              <w:sz w:val="22"/>
              <w:lang w:val="en-US"/>
            </w:rPr>
          </w:pPr>
          <w:r>
            <w:fldChar w:fldCharType="begin"/>
          </w:r>
          <w:r>
            <w:instrText>HYPERLINK \l "_Toc132061969"</w:instrText>
          </w:r>
          <w:r>
            <w:fldChar w:fldCharType="separate"/>
          </w:r>
          <w:r w:rsidR="00365550" w:rsidRPr="00365550">
            <w:rPr>
              <w:rStyle w:val="Hyperlink"/>
              <w:rFonts w:ascii="Times New Roman" w:hAnsi="Times New Roman" w:cs="Times New Roman"/>
            </w:rPr>
            <w:t>1.3</w:t>
          </w:r>
          <w:r w:rsidR="00365550" w:rsidRPr="00365550">
            <w:rPr>
              <w:rFonts w:ascii="Times New Roman" w:eastAsiaTheme="minorEastAsia" w:hAnsi="Times New Roman" w:cs="Times New Roman"/>
              <w:sz w:val="22"/>
              <w:lang w:val="en-US"/>
            </w:rPr>
            <w:tab/>
          </w:r>
          <w:r w:rsidR="00365550" w:rsidRPr="00365550">
            <w:rPr>
              <w:rStyle w:val="Hyperlink"/>
              <w:rFonts w:ascii="Times New Roman" w:hAnsi="Times New Roman" w:cs="Times New Roman"/>
            </w:rPr>
            <w:t>Mô tả chi tiết thuộc tính</w:t>
          </w:r>
          <w:r w:rsidR="00365550" w:rsidRPr="00365550">
            <w:rPr>
              <w:rFonts w:ascii="Times New Roman" w:hAnsi="Times New Roman" w:cs="Times New Roman"/>
              <w:webHidden/>
            </w:rPr>
            <w:tab/>
          </w:r>
          <w:r w:rsidR="00365550" w:rsidRPr="00365550">
            <w:rPr>
              <w:rFonts w:ascii="Times New Roman" w:hAnsi="Times New Roman" w:cs="Times New Roman"/>
              <w:webHidden/>
            </w:rPr>
            <w:fldChar w:fldCharType="begin"/>
          </w:r>
          <w:r w:rsidR="00365550" w:rsidRPr="00365550">
            <w:rPr>
              <w:rFonts w:ascii="Times New Roman" w:hAnsi="Times New Roman" w:cs="Times New Roman"/>
              <w:webHidden/>
            </w:rPr>
            <w:instrText xml:space="preserve"> PAGEREF _Toc132061969 \h </w:instrText>
          </w:r>
          <w:r w:rsidR="00365550" w:rsidRPr="00365550">
            <w:rPr>
              <w:rFonts w:ascii="Times New Roman" w:hAnsi="Times New Roman" w:cs="Times New Roman"/>
              <w:webHidden/>
            </w:rPr>
          </w:r>
          <w:r w:rsidR="00365550" w:rsidRPr="00365550">
            <w:rPr>
              <w:rFonts w:ascii="Times New Roman" w:hAnsi="Times New Roman" w:cs="Times New Roman"/>
              <w:webHidden/>
            </w:rPr>
            <w:fldChar w:fldCharType="separate"/>
          </w:r>
          <w:ins w:id="20" w:author="Nguyễn Thị Kim Liên" w:date="2023-07-04T20:51:00Z">
            <w:r w:rsidR="000C0337">
              <w:rPr>
                <w:rFonts w:ascii="Times New Roman" w:hAnsi="Times New Roman" w:cs="Times New Roman"/>
                <w:webHidden/>
              </w:rPr>
              <w:t>3</w:t>
            </w:r>
          </w:ins>
          <w:del w:id="21" w:author="Nguyễn Thị Kim Liên" w:date="2023-07-04T20:51:00Z">
            <w:r w:rsidR="00365550" w:rsidRPr="00365550" w:rsidDel="000C0337">
              <w:rPr>
                <w:rFonts w:ascii="Times New Roman" w:hAnsi="Times New Roman" w:cs="Times New Roman"/>
                <w:webHidden/>
              </w:rPr>
              <w:delText>8</w:delText>
            </w:r>
          </w:del>
          <w:r w:rsidR="00365550" w:rsidRPr="00365550">
            <w:rPr>
              <w:rFonts w:ascii="Times New Roman" w:hAnsi="Times New Roman" w:cs="Times New Roman"/>
              <w:webHidden/>
            </w:rPr>
            <w:fldChar w:fldCharType="end"/>
          </w:r>
          <w:r>
            <w:rPr>
              <w:rFonts w:ascii="Times New Roman" w:hAnsi="Times New Roman" w:cs="Times New Roman"/>
            </w:rPr>
            <w:fldChar w:fldCharType="end"/>
          </w:r>
        </w:p>
        <w:p w14:paraId="5BD4996A" w14:textId="29B6A76A" w:rsidR="00365550" w:rsidRPr="00365550" w:rsidRDefault="00845737" w:rsidP="008E6313">
          <w:pPr>
            <w:pStyle w:val="TOC2"/>
            <w:spacing w:line="360" w:lineRule="auto"/>
            <w:rPr>
              <w:rFonts w:ascii="Times New Roman" w:eastAsiaTheme="minorEastAsia" w:hAnsi="Times New Roman" w:cs="Times New Roman"/>
              <w:sz w:val="22"/>
              <w:lang w:val="en-US"/>
            </w:rPr>
          </w:pPr>
          <w:r>
            <w:fldChar w:fldCharType="begin"/>
          </w:r>
          <w:r>
            <w:instrText>HYPERLINK \l "_Toc132061970"</w:instrText>
          </w:r>
          <w:r>
            <w:fldChar w:fldCharType="separate"/>
          </w:r>
          <w:r w:rsidR="00365550" w:rsidRPr="00365550">
            <w:rPr>
              <w:rStyle w:val="Hyperlink"/>
              <w:rFonts w:ascii="Times New Roman" w:hAnsi="Times New Roman" w:cs="Times New Roman"/>
            </w:rPr>
            <w:t>1.4</w:t>
          </w:r>
          <w:r w:rsidR="00365550" w:rsidRPr="00365550">
            <w:rPr>
              <w:rFonts w:ascii="Times New Roman" w:eastAsiaTheme="minorEastAsia" w:hAnsi="Times New Roman" w:cs="Times New Roman"/>
              <w:sz w:val="22"/>
              <w:lang w:val="en-US"/>
            </w:rPr>
            <w:tab/>
          </w:r>
          <w:r w:rsidR="00365550" w:rsidRPr="00365550">
            <w:rPr>
              <w:rStyle w:val="Hyperlink"/>
              <w:rFonts w:ascii="Times New Roman" w:hAnsi="Times New Roman" w:cs="Times New Roman"/>
            </w:rPr>
            <w:t>Sơ đồ dữ liệu xây dựng</w:t>
          </w:r>
          <w:r w:rsidR="00365550" w:rsidRPr="00365550">
            <w:rPr>
              <w:rFonts w:ascii="Times New Roman" w:hAnsi="Times New Roman" w:cs="Times New Roman"/>
              <w:webHidden/>
            </w:rPr>
            <w:tab/>
          </w:r>
          <w:r w:rsidR="00365550" w:rsidRPr="00365550">
            <w:rPr>
              <w:rFonts w:ascii="Times New Roman" w:hAnsi="Times New Roman" w:cs="Times New Roman"/>
              <w:webHidden/>
            </w:rPr>
            <w:fldChar w:fldCharType="begin"/>
          </w:r>
          <w:r w:rsidR="00365550" w:rsidRPr="00365550">
            <w:rPr>
              <w:rFonts w:ascii="Times New Roman" w:hAnsi="Times New Roman" w:cs="Times New Roman"/>
              <w:webHidden/>
            </w:rPr>
            <w:instrText xml:space="preserve"> PAGEREF _Toc132061970 \h </w:instrText>
          </w:r>
          <w:r w:rsidR="00365550" w:rsidRPr="00365550">
            <w:rPr>
              <w:rFonts w:ascii="Times New Roman" w:hAnsi="Times New Roman" w:cs="Times New Roman"/>
              <w:webHidden/>
            </w:rPr>
          </w:r>
          <w:r w:rsidR="00365550" w:rsidRPr="00365550">
            <w:rPr>
              <w:rFonts w:ascii="Times New Roman" w:hAnsi="Times New Roman" w:cs="Times New Roman"/>
              <w:webHidden/>
            </w:rPr>
            <w:fldChar w:fldCharType="separate"/>
          </w:r>
          <w:ins w:id="22" w:author="Nguyễn Thị Kim Liên" w:date="2023-07-04T20:51:00Z">
            <w:r w:rsidR="000C0337">
              <w:rPr>
                <w:rFonts w:ascii="Times New Roman" w:hAnsi="Times New Roman" w:cs="Times New Roman"/>
                <w:webHidden/>
              </w:rPr>
              <w:t>4</w:t>
            </w:r>
          </w:ins>
          <w:del w:id="23" w:author="Nguyễn Thị Kim Liên" w:date="2023-07-04T20:51:00Z">
            <w:r w:rsidR="00365550" w:rsidRPr="00365550" w:rsidDel="000C0337">
              <w:rPr>
                <w:rFonts w:ascii="Times New Roman" w:hAnsi="Times New Roman" w:cs="Times New Roman"/>
                <w:webHidden/>
              </w:rPr>
              <w:delText>9</w:delText>
            </w:r>
          </w:del>
          <w:r w:rsidR="00365550" w:rsidRPr="00365550">
            <w:rPr>
              <w:rFonts w:ascii="Times New Roman" w:hAnsi="Times New Roman" w:cs="Times New Roman"/>
              <w:webHidden/>
            </w:rPr>
            <w:fldChar w:fldCharType="end"/>
          </w:r>
          <w:r>
            <w:rPr>
              <w:rFonts w:ascii="Times New Roman" w:hAnsi="Times New Roman" w:cs="Times New Roman"/>
            </w:rPr>
            <w:fldChar w:fldCharType="end"/>
          </w:r>
        </w:p>
        <w:p w14:paraId="060E632F" w14:textId="5F41688B" w:rsidR="00365550" w:rsidRPr="00365550" w:rsidRDefault="00845737" w:rsidP="008E6313">
          <w:pPr>
            <w:pStyle w:val="TOC3"/>
            <w:tabs>
              <w:tab w:val="right" w:leader="dot" w:pos="9260"/>
            </w:tabs>
            <w:spacing w:line="360" w:lineRule="auto"/>
            <w:rPr>
              <w:rFonts w:eastAsiaTheme="minorEastAsia" w:cs="Times New Roman"/>
              <w:noProof/>
              <w:sz w:val="22"/>
              <w:lang w:val="en-US"/>
            </w:rPr>
          </w:pPr>
          <w:r>
            <w:fldChar w:fldCharType="begin"/>
          </w:r>
          <w:r>
            <w:instrText>HYPERLINK \l "_Toc132061971"</w:instrText>
          </w:r>
          <w:r>
            <w:fldChar w:fldCharType="separate"/>
          </w:r>
          <w:r w:rsidR="00365550" w:rsidRPr="00365550">
            <w:rPr>
              <w:rStyle w:val="Hyperlink"/>
              <w:rFonts w:cs="Times New Roman"/>
              <w:noProof/>
            </w:rPr>
            <w:t>1.4.1 Lược đồ hình sao (Star schema)</w:t>
          </w:r>
          <w:r w:rsidR="00365550" w:rsidRPr="00365550">
            <w:rPr>
              <w:rFonts w:cs="Times New Roman"/>
              <w:noProof/>
              <w:webHidden/>
            </w:rPr>
            <w:tab/>
          </w:r>
          <w:r w:rsidR="00365550" w:rsidRPr="00365550">
            <w:rPr>
              <w:rFonts w:cs="Times New Roman"/>
              <w:noProof/>
              <w:webHidden/>
            </w:rPr>
            <w:fldChar w:fldCharType="begin"/>
          </w:r>
          <w:r w:rsidR="00365550" w:rsidRPr="00365550">
            <w:rPr>
              <w:rFonts w:cs="Times New Roman"/>
              <w:noProof/>
              <w:webHidden/>
            </w:rPr>
            <w:instrText xml:space="preserve"> PAGEREF _Toc132061971 \h </w:instrText>
          </w:r>
          <w:r w:rsidR="00365550" w:rsidRPr="00365550">
            <w:rPr>
              <w:rFonts w:cs="Times New Roman"/>
              <w:noProof/>
              <w:webHidden/>
            </w:rPr>
          </w:r>
          <w:r w:rsidR="00365550" w:rsidRPr="00365550">
            <w:rPr>
              <w:rFonts w:cs="Times New Roman"/>
              <w:noProof/>
              <w:webHidden/>
            </w:rPr>
            <w:fldChar w:fldCharType="separate"/>
          </w:r>
          <w:ins w:id="24" w:author="Nguyễn Thị Kim Liên" w:date="2023-07-04T20:51:00Z">
            <w:r w:rsidR="000C0337">
              <w:rPr>
                <w:rFonts w:cs="Times New Roman"/>
                <w:noProof/>
                <w:webHidden/>
              </w:rPr>
              <w:t>4</w:t>
            </w:r>
          </w:ins>
          <w:del w:id="25" w:author="Nguyễn Thị Kim Liên" w:date="2023-07-04T20:51:00Z">
            <w:r w:rsidR="00365550" w:rsidRPr="00365550" w:rsidDel="000C0337">
              <w:rPr>
                <w:rFonts w:cs="Times New Roman"/>
                <w:noProof/>
                <w:webHidden/>
              </w:rPr>
              <w:delText>9</w:delText>
            </w:r>
          </w:del>
          <w:r w:rsidR="00365550" w:rsidRPr="00365550">
            <w:rPr>
              <w:rFonts w:cs="Times New Roman"/>
              <w:noProof/>
              <w:webHidden/>
            </w:rPr>
            <w:fldChar w:fldCharType="end"/>
          </w:r>
          <w:r>
            <w:rPr>
              <w:rFonts w:cs="Times New Roman"/>
              <w:noProof/>
            </w:rPr>
            <w:fldChar w:fldCharType="end"/>
          </w:r>
        </w:p>
        <w:p w14:paraId="70FFB639" w14:textId="6B5490EF" w:rsidR="00365550" w:rsidRPr="00365550" w:rsidRDefault="00845737" w:rsidP="008E6313">
          <w:pPr>
            <w:pStyle w:val="TOC3"/>
            <w:tabs>
              <w:tab w:val="right" w:leader="dot" w:pos="9260"/>
            </w:tabs>
            <w:spacing w:line="360" w:lineRule="auto"/>
            <w:rPr>
              <w:rFonts w:eastAsiaTheme="minorEastAsia" w:cs="Times New Roman"/>
              <w:noProof/>
              <w:sz w:val="22"/>
              <w:lang w:val="en-US"/>
            </w:rPr>
          </w:pPr>
          <w:r>
            <w:fldChar w:fldCharType="begin"/>
          </w:r>
          <w:r>
            <w:instrText>HYPERLINK \l "_Toc132061972"</w:instrText>
          </w:r>
          <w:r>
            <w:fldChar w:fldCharType="separate"/>
          </w:r>
          <w:r w:rsidR="00365550" w:rsidRPr="00365550">
            <w:rPr>
              <w:rStyle w:val="Hyperlink"/>
              <w:rFonts w:cs="Times New Roman"/>
              <w:noProof/>
            </w:rPr>
            <w:t>1.4.2 Lược đồ hình bông tuyết (Snowflake schema)</w:t>
          </w:r>
          <w:r w:rsidR="00365550" w:rsidRPr="00365550">
            <w:rPr>
              <w:rFonts w:cs="Times New Roman"/>
              <w:noProof/>
              <w:webHidden/>
            </w:rPr>
            <w:tab/>
          </w:r>
          <w:r w:rsidR="00365550" w:rsidRPr="00365550">
            <w:rPr>
              <w:rFonts w:cs="Times New Roman"/>
              <w:noProof/>
              <w:webHidden/>
            </w:rPr>
            <w:fldChar w:fldCharType="begin"/>
          </w:r>
          <w:r w:rsidR="00365550" w:rsidRPr="00365550">
            <w:rPr>
              <w:rFonts w:cs="Times New Roman"/>
              <w:noProof/>
              <w:webHidden/>
            </w:rPr>
            <w:instrText xml:space="preserve"> PAGEREF _Toc132061972 \h </w:instrText>
          </w:r>
          <w:r w:rsidR="00365550" w:rsidRPr="00365550">
            <w:rPr>
              <w:rFonts w:cs="Times New Roman"/>
              <w:noProof/>
              <w:webHidden/>
            </w:rPr>
          </w:r>
          <w:r w:rsidR="00365550" w:rsidRPr="00365550">
            <w:rPr>
              <w:rFonts w:cs="Times New Roman"/>
              <w:noProof/>
              <w:webHidden/>
            </w:rPr>
            <w:fldChar w:fldCharType="separate"/>
          </w:r>
          <w:ins w:id="26" w:author="Nguyễn Thị Kim Liên" w:date="2023-07-04T20:51:00Z">
            <w:r w:rsidR="000C0337">
              <w:rPr>
                <w:rFonts w:cs="Times New Roman"/>
                <w:noProof/>
                <w:webHidden/>
              </w:rPr>
              <w:t>5</w:t>
            </w:r>
          </w:ins>
          <w:del w:id="27" w:author="Nguyễn Thị Kim Liên" w:date="2023-07-04T20:51:00Z">
            <w:r w:rsidR="00365550" w:rsidRPr="00365550" w:rsidDel="000C0337">
              <w:rPr>
                <w:rFonts w:cs="Times New Roman"/>
                <w:noProof/>
                <w:webHidden/>
              </w:rPr>
              <w:delText>10</w:delText>
            </w:r>
          </w:del>
          <w:r w:rsidR="00365550" w:rsidRPr="00365550">
            <w:rPr>
              <w:rFonts w:cs="Times New Roman"/>
              <w:noProof/>
              <w:webHidden/>
            </w:rPr>
            <w:fldChar w:fldCharType="end"/>
          </w:r>
          <w:r>
            <w:rPr>
              <w:rFonts w:cs="Times New Roman"/>
              <w:noProof/>
            </w:rPr>
            <w:fldChar w:fldCharType="end"/>
          </w:r>
        </w:p>
        <w:p w14:paraId="1CFE92BC" w14:textId="26490501" w:rsidR="00365550" w:rsidRPr="00365550" w:rsidRDefault="00845737" w:rsidP="008E6313">
          <w:pPr>
            <w:pStyle w:val="TOC2"/>
            <w:spacing w:line="360" w:lineRule="auto"/>
            <w:rPr>
              <w:rFonts w:ascii="Times New Roman" w:eastAsiaTheme="minorEastAsia" w:hAnsi="Times New Roman" w:cs="Times New Roman"/>
              <w:sz w:val="22"/>
              <w:lang w:val="en-US"/>
            </w:rPr>
          </w:pPr>
          <w:r>
            <w:fldChar w:fldCharType="begin"/>
          </w:r>
          <w:r>
            <w:instrText>HYPERLINK \l "_Toc132061973"</w:instrText>
          </w:r>
          <w:r>
            <w:fldChar w:fldCharType="separate"/>
          </w:r>
          <w:r w:rsidR="00365550" w:rsidRPr="00365550">
            <w:rPr>
              <w:rStyle w:val="Hyperlink"/>
              <w:rFonts w:ascii="Times New Roman" w:hAnsi="Times New Roman" w:cs="Times New Roman"/>
            </w:rPr>
            <w:t>1.5</w:t>
          </w:r>
          <w:r w:rsidR="00365550" w:rsidRPr="00365550">
            <w:rPr>
              <w:rFonts w:ascii="Times New Roman" w:eastAsiaTheme="minorEastAsia" w:hAnsi="Times New Roman" w:cs="Times New Roman"/>
              <w:sz w:val="22"/>
              <w:lang w:val="en-US"/>
            </w:rPr>
            <w:tab/>
          </w:r>
          <w:r w:rsidR="00365550" w:rsidRPr="00365550">
            <w:rPr>
              <w:rStyle w:val="Hyperlink"/>
              <w:rFonts w:ascii="Times New Roman" w:hAnsi="Times New Roman" w:cs="Times New Roman"/>
            </w:rPr>
            <w:t>Xây dựng kho dữ liệu</w:t>
          </w:r>
          <w:r w:rsidR="00365550" w:rsidRPr="00365550">
            <w:rPr>
              <w:rFonts w:ascii="Times New Roman" w:hAnsi="Times New Roman" w:cs="Times New Roman"/>
              <w:webHidden/>
            </w:rPr>
            <w:tab/>
          </w:r>
          <w:r w:rsidR="00365550" w:rsidRPr="00365550">
            <w:rPr>
              <w:rFonts w:ascii="Times New Roman" w:hAnsi="Times New Roman" w:cs="Times New Roman"/>
              <w:webHidden/>
            </w:rPr>
            <w:fldChar w:fldCharType="begin"/>
          </w:r>
          <w:r w:rsidR="00365550" w:rsidRPr="00365550">
            <w:rPr>
              <w:rFonts w:ascii="Times New Roman" w:hAnsi="Times New Roman" w:cs="Times New Roman"/>
              <w:webHidden/>
            </w:rPr>
            <w:instrText xml:space="preserve"> PAGEREF _Toc132061973 \h </w:instrText>
          </w:r>
          <w:r w:rsidR="00365550" w:rsidRPr="00365550">
            <w:rPr>
              <w:rFonts w:ascii="Times New Roman" w:hAnsi="Times New Roman" w:cs="Times New Roman"/>
              <w:webHidden/>
            </w:rPr>
          </w:r>
          <w:r w:rsidR="00365550" w:rsidRPr="00365550">
            <w:rPr>
              <w:rFonts w:ascii="Times New Roman" w:hAnsi="Times New Roman" w:cs="Times New Roman"/>
              <w:webHidden/>
            </w:rPr>
            <w:fldChar w:fldCharType="separate"/>
          </w:r>
          <w:ins w:id="28" w:author="Nguyễn Thị Kim Liên" w:date="2023-07-04T20:51:00Z">
            <w:r w:rsidR="000C0337">
              <w:rPr>
                <w:rFonts w:ascii="Times New Roman" w:hAnsi="Times New Roman" w:cs="Times New Roman"/>
                <w:webHidden/>
              </w:rPr>
              <w:t>7</w:t>
            </w:r>
          </w:ins>
          <w:del w:id="29" w:author="Nguyễn Thị Kim Liên" w:date="2023-07-04T20:51:00Z">
            <w:r w:rsidR="00365550" w:rsidRPr="00365550" w:rsidDel="000C0337">
              <w:rPr>
                <w:rFonts w:ascii="Times New Roman" w:hAnsi="Times New Roman" w:cs="Times New Roman"/>
                <w:webHidden/>
              </w:rPr>
              <w:delText>12</w:delText>
            </w:r>
          </w:del>
          <w:r w:rsidR="00365550" w:rsidRPr="00365550">
            <w:rPr>
              <w:rFonts w:ascii="Times New Roman" w:hAnsi="Times New Roman" w:cs="Times New Roman"/>
              <w:webHidden/>
            </w:rPr>
            <w:fldChar w:fldCharType="end"/>
          </w:r>
          <w:r>
            <w:rPr>
              <w:rFonts w:ascii="Times New Roman" w:hAnsi="Times New Roman" w:cs="Times New Roman"/>
            </w:rPr>
            <w:fldChar w:fldCharType="end"/>
          </w:r>
        </w:p>
        <w:p w14:paraId="6D4FEAAB" w14:textId="5A51CBA8" w:rsidR="00365550" w:rsidRPr="00365550" w:rsidRDefault="00845737" w:rsidP="008E6313">
          <w:pPr>
            <w:pStyle w:val="TOC3"/>
            <w:tabs>
              <w:tab w:val="right" w:leader="dot" w:pos="9260"/>
            </w:tabs>
            <w:spacing w:line="360" w:lineRule="auto"/>
            <w:rPr>
              <w:rFonts w:eastAsiaTheme="minorEastAsia" w:cs="Times New Roman"/>
              <w:noProof/>
              <w:sz w:val="22"/>
              <w:lang w:val="en-US"/>
            </w:rPr>
          </w:pPr>
          <w:r>
            <w:fldChar w:fldCharType="begin"/>
          </w:r>
          <w:r>
            <w:instrText xml:space="preserve">HYPERLINK \l </w:instrText>
          </w:r>
          <w:r>
            <w:instrText>"_Toc132061974"</w:instrText>
          </w:r>
          <w:r>
            <w:fldChar w:fldCharType="separate"/>
          </w:r>
          <w:r w:rsidR="00365550" w:rsidRPr="00365550">
            <w:rPr>
              <w:rStyle w:val="Hyperlink"/>
              <w:rFonts w:cs="Times New Roman"/>
              <w:noProof/>
            </w:rPr>
            <w:t>1.5.2 Sơ đồ bông tuyết minh họa</w:t>
          </w:r>
          <w:r w:rsidR="00365550" w:rsidRPr="00365550">
            <w:rPr>
              <w:rFonts w:cs="Times New Roman"/>
              <w:noProof/>
              <w:webHidden/>
            </w:rPr>
            <w:tab/>
          </w:r>
          <w:r w:rsidR="00365550" w:rsidRPr="00365550">
            <w:rPr>
              <w:rFonts w:cs="Times New Roman"/>
              <w:noProof/>
              <w:webHidden/>
            </w:rPr>
            <w:fldChar w:fldCharType="begin"/>
          </w:r>
          <w:r w:rsidR="00365550" w:rsidRPr="00365550">
            <w:rPr>
              <w:rFonts w:cs="Times New Roman"/>
              <w:noProof/>
              <w:webHidden/>
            </w:rPr>
            <w:instrText xml:space="preserve"> PAGEREF _Toc132061974 \h </w:instrText>
          </w:r>
          <w:r w:rsidR="00365550" w:rsidRPr="00365550">
            <w:rPr>
              <w:rFonts w:cs="Times New Roman"/>
              <w:noProof/>
              <w:webHidden/>
            </w:rPr>
          </w:r>
          <w:r w:rsidR="00365550" w:rsidRPr="00365550">
            <w:rPr>
              <w:rFonts w:cs="Times New Roman"/>
              <w:noProof/>
              <w:webHidden/>
            </w:rPr>
            <w:fldChar w:fldCharType="separate"/>
          </w:r>
          <w:ins w:id="30" w:author="Nguyễn Thị Kim Liên" w:date="2023-07-04T20:51:00Z">
            <w:r w:rsidR="000C0337">
              <w:rPr>
                <w:rFonts w:cs="Times New Roman"/>
                <w:noProof/>
                <w:webHidden/>
              </w:rPr>
              <w:t>7</w:t>
            </w:r>
          </w:ins>
          <w:del w:id="31" w:author="Nguyễn Thị Kim Liên" w:date="2023-07-04T20:51:00Z">
            <w:r w:rsidR="00365550" w:rsidRPr="00365550" w:rsidDel="000C0337">
              <w:rPr>
                <w:rFonts w:cs="Times New Roman"/>
                <w:noProof/>
                <w:webHidden/>
              </w:rPr>
              <w:delText>12</w:delText>
            </w:r>
          </w:del>
          <w:r w:rsidR="00365550" w:rsidRPr="00365550">
            <w:rPr>
              <w:rFonts w:cs="Times New Roman"/>
              <w:noProof/>
              <w:webHidden/>
            </w:rPr>
            <w:fldChar w:fldCharType="end"/>
          </w:r>
          <w:r>
            <w:rPr>
              <w:rFonts w:cs="Times New Roman"/>
              <w:noProof/>
            </w:rPr>
            <w:fldChar w:fldCharType="end"/>
          </w:r>
        </w:p>
        <w:p w14:paraId="2DEAA10D" w14:textId="0EFED323" w:rsidR="00365550" w:rsidRPr="00365550" w:rsidRDefault="00845737" w:rsidP="008E6313">
          <w:pPr>
            <w:pStyle w:val="TOC3"/>
            <w:tabs>
              <w:tab w:val="right" w:leader="dot" w:pos="9260"/>
            </w:tabs>
            <w:spacing w:line="360" w:lineRule="auto"/>
            <w:rPr>
              <w:rFonts w:eastAsiaTheme="minorEastAsia" w:cs="Times New Roman"/>
              <w:noProof/>
              <w:sz w:val="22"/>
              <w:lang w:val="en-US"/>
            </w:rPr>
          </w:pPr>
          <w:r>
            <w:fldChar w:fldCharType="begin"/>
          </w:r>
          <w:r>
            <w:instrText>HYPERLINK \l "_Toc132061975"</w:instrText>
          </w:r>
          <w:r>
            <w:fldChar w:fldCharType="separate"/>
          </w:r>
          <w:r w:rsidR="00365550" w:rsidRPr="00365550">
            <w:rPr>
              <w:rStyle w:val="Hyperlink"/>
              <w:rFonts w:cs="Times New Roman"/>
              <w:noProof/>
            </w:rPr>
            <w:t>1.5.2 Mô tả chi tiết các bảng dữ liệu</w:t>
          </w:r>
          <w:r w:rsidR="00365550" w:rsidRPr="00365550">
            <w:rPr>
              <w:rFonts w:cs="Times New Roman"/>
              <w:noProof/>
              <w:webHidden/>
            </w:rPr>
            <w:tab/>
          </w:r>
          <w:r w:rsidR="00365550" w:rsidRPr="00365550">
            <w:rPr>
              <w:rFonts w:cs="Times New Roman"/>
              <w:noProof/>
              <w:webHidden/>
            </w:rPr>
            <w:fldChar w:fldCharType="begin"/>
          </w:r>
          <w:r w:rsidR="00365550" w:rsidRPr="00365550">
            <w:rPr>
              <w:rFonts w:cs="Times New Roman"/>
              <w:noProof/>
              <w:webHidden/>
            </w:rPr>
            <w:instrText xml:space="preserve"> PAGEREF _Toc132061975 \h </w:instrText>
          </w:r>
          <w:r w:rsidR="00365550" w:rsidRPr="00365550">
            <w:rPr>
              <w:rFonts w:cs="Times New Roman"/>
              <w:noProof/>
              <w:webHidden/>
            </w:rPr>
          </w:r>
          <w:r w:rsidR="00365550" w:rsidRPr="00365550">
            <w:rPr>
              <w:rFonts w:cs="Times New Roman"/>
              <w:noProof/>
              <w:webHidden/>
            </w:rPr>
            <w:fldChar w:fldCharType="separate"/>
          </w:r>
          <w:ins w:id="32" w:author="Nguyễn Thị Kim Liên" w:date="2023-07-04T20:51:00Z">
            <w:r w:rsidR="000C0337">
              <w:rPr>
                <w:rFonts w:cs="Times New Roman"/>
                <w:noProof/>
                <w:webHidden/>
              </w:rPr>
              <w:t>8</w:t>
            </w:r>
          </w:ins>
          <w:del w:id="33" w:author="Nguyễn Thị Kim Liên" w:date="2023-07-04T20:51:00Z">
            <w:r w:rsidR="00365550" w:rsidRPr="00365550" w:rsidDel="000C0337">
              <w:rPr>
                <w:rFonts w:cs="Times New Roman"/>
                <w:noProof/>
                <w:webHidden/>
              </w:rPr>
              <w:delText>12</w:delText>
            </w:r>
          </w:del>
          <w:r w:rsidR="00365550" w:rsidRPr="00365550">
            <w:rPr>
              <w:rFonts w:cs="Times New Roman"/>
              <w:noProof/>
              <w:webHidden/>
            </w:rPr>
            <w:fldChar w:fldCharType="end"/>
          </w:r>
          <w:r>
            <w:rPr>
              <w:rFonts w:cs="Times New Roman"/>
              <w:noProof/>
            </w:rPr>
            <w:fldChar w:fldCharType="end"/>
          </w:r>
        </w:p>
        <w:p w14:paraId="1D313E2D" w14:textId="60F696CB" w:rsidR="00365550" w:rsidRDefault="00845737" w:rsidP="008E6313">
          <w:pPr>
            <w:pStyle w:val="TOC1"/>
            <w:tabs>
              <w:tab w:val="left" w:pos="520"/>
            </w:tabs>
            <w:rPr>
              <w:rFonts w:asciiTheme="minorHAnsi" w:eastAsiaTheme="minorEastAsia" w:hAnsiTheme="minorHAnsi" w:cstheme="minorBidi"/>
              <w:bCs w:val="0"/>
              <w:sz w:val="22"/>
              <w:szCs w:val="22"/>
              <w:lang w:val="en-US"/>
            </w:rPr>
          </w:pPr>
          <w:r>
            <w:fldChar w:fldCharType="begin"/>
          </w:r>
          <w:r>
            <w:instrText>HYPERLINK \l "_Toc132061976"</w:instrText>
          </w:r>
          <w:r>
            <w:fldChar w:fldCharType="separate"/>
          </w:r>
          <w:r w:rsidR="00365550" w:rsidRPr="00365550">
            <w:rPr>
              <w:rStyle w:val="Hyperlink"/>
              <w:rFonts w:ascii="Times New Roman" w:hAnsi="Times New Roman" w:cs="Times New Roman"/>
            </w:rPr>
            <w:t>4</w:t>
          </w:r>
          <w:r w:rsidR="00365550" w:rsidRPr="00365550">
            <w:rPr>
              <w:rFonts w:ascii="Times New Roman" w:eastAsiaTheme="minorEastAsia" w:hAnsi="Times New Roman" w:cs="Times New Roman"/>
              <w:bCs w:val="0"/>
              <w:sz w:val="22"/>
              <w:szCs w:val="22"/>
              <w:lang w:val="en-US"/>
            </w:rPr>
            <w:tab/>
          </w:r>
          <w:r w:rsidR="00365550" w:rsidRPr="00365550">
            <w:rPr>
              <w:rStyle w:val="Hyperlink"/>
              <w:rFonts w:ascii="Times New Roman" w:hAnsi="Times New Roman" w:cs="Times New Roman"/>
              <w:b/>
              <w:bCs w:val="0"/>
            </w:rPr>
            <w:t>DANH MỤC TÀI LIỆU THAM KHẢO</w:t>
          </w:r>
          <w:r w:rsidR="00365550" w:rsidRPr="00365550">
            <w:rPr>
              <w:rFonts w:ascii="Times New Roman" w:hAnsi="Times New Roman" w:cs="Times New Roman"/>
              <w:webHidden/>
            </w:rPr>
            <w:tab/>
          </w:r>
          <w:r w:rsidR="00365550" w:rsidRPr="00365550">
            <w:rPr>
              <w:rFonts w:ascii="Times New Roman" w:hAnsi="Times New Roman" w:cs="Times New Roman"/>
              <w:webHidden/>
            </w:rPr>
            <w:fldChar w:fldCharType="begin"/>
          </w:r>
          <w:r w:rsidR="00365550" w:rsidRPr="00365550">
            <w:rPr>
              <w:rFonts w:ascii="Times New Roman" w:hAnsi="Times New Roman" w:cs="Times New Roman"/>
              <w:webHidden/>
            </w:rPr>
            <w:instrText xml:space="preserve"> PAGEREF _Toc132061976 \h </w:instrText>
          </w:r>
          <w:r w:rsidR="00365550" w:rsidRPr="00365550">
            <w:rPr>
              <w:rFonts w:ascii="Times New Roman" w:hAnsi="Times New Roman" w:cs="Times New Roman"/>
              <w:webHidden/>
            </w:rPr>
          </w:r>
          <w:r w:rsidR="00365550" w:rsidRPr="00365550">
            <w:rPr>
              <w:rFonts w:ascii="Times New Roman" w:hAnsi="Times New Roman" w:cs="Times New Roman"/>
              <w:webHidden/>
            </w:rPr>
            <w:fldChar w:fldCharType="separate"/>
          </w:r>
          <w:ins w:id="34" w:author="Nguyễn Thị Kim Liên" w:date="2023-07-04T20:51:00Z">
            <w:r w:rsidR="000C0337">
              <w:rPr>
                <w:rFonts w:ascii="Times New Roman" w:hAnsi="Times New Roman" w:cs="Times New Roman"/>
                <w:webHidden/>
              </w:rPr>
              <w:t>183</w:t>
            </w:r>
          </w:ins>
          <w:del w:id="35" w:author="Nguyễn Thị Kim Liên" w:date="2023-07-04T20:51:00Z">
            <w:r w:rsidR="00365550" w:rsidRPr="00365550" w:rsidDel="000C0337">
              <w:rPr>
                <w:rFonts w:ascii="Times New Roman" w:hAnsi="Times New Roman" w:cs="Times New Roman"/>
                <w:webHidden/>
              </w:rPr>
              <w:delText>17</w:delText>
            </w:r>
          </w:del>
          <w:r w:rsidR="00365550" w:rsidRPr="00365550">
            <w:rPr>
              <w:rFonts w:ascii="Times New Roman" w:hAnsi="Times New Roman" w:cs="Times New Roman"/>
              <w:webHidden/>
            </w:rPr>
            <w:fldChar w:fldCharType="end"/>
          </w:r>
          <w:r>
            <w:rPr>
              <w:rFonts w:ascii="Times New Roman" w:hAnsi="Times New Roman" w:cs="Times New Roman"/>
            </w:rPr>
            <w:fldChar w:fldCharType="end"/>
          </w:r>
        </w:p>
        <w:p w14:paraId="491E46F2" w14:textId="052AFEA5" w:rsidR="00B7613E" w:rsidRDefault="00B7613E" w:rsidP="008E6313">
          <w:pPr>
            <w:spacing w:line="360" w:lineRule="auto"/>
          </w:pPr>
          <w:r>
            <w:rPr>
              <w:b/>
              <w:bCs/>
              <w:noProof/>
            </w:rPr>
            <w:fldChar w:fldCharType="end"/>
          </w:r>
        </w:p>
      </w:sdtContent>
    </w:sdt>
    <w:p w14:paraId="017C16D0" w14:textId="77777777" w:rsidR="00B7613E" w:rsidRDefault="00B7613E" w:rsidP="008E6313">
      <w:pPr>
        <w:keepNext/>
        <w:keepLines/>
        <w:spacing w:after="0" w:line="360" w:lineRule="auto"/>
        <w:jc w:val="center"/>
        <w:rPr>
          <w:rFonts w:cs="Times New Roman"/>
          <w:b/>
          <w:sz w:val="32"/>
          <w:szCs w:val="32"/>
        </w:rPr>
      </w:pPr>
    </w:p>
    <w:p w14:paraId="3A5D2468" w14:textId="77777777" w:rsidR="00403DD7" w:rsidRDefault="00403DD7" w:rsidP="008E6313">
      <w:pPr>
        <w:keepNext/>
        <w:keepLines/>
        <w:spacing w:after="0" w:line="360" w:lineRule="auto"/>
        <w:jc w:val="center"/>
        <w:rPr>
          <w:rFonts w:cs="Times New Roman"/>
          <w:b/>
          <w:sz w:val="32"/>
          <w:szCs w:val="32"/>
        </w:rPr>
      </w:pPr>
    </w:p>
    <w:p w14:paraId="5A46F272" w14:textId="77777777" w:rsidR="00685603" w:rsidRDefault="00685603" w:rsidP="008E6313">
      <w:pPr>
        <w:keepNext/>
        <w:keepLines/>
        <w:spacing w:after="0" w:line="360" w:lineRule="auto"/>
        <w:jc w:val="center"/>
        <w:rPr>
          <w:rFonts w:cs="Times New Roman"/>
          <w:b/>
          <w:sz w:val="32"/>
          <w:szCs w:val="32"/>
        </w:rPr>
      </w:pPr>
    </w:p>
    <w:p w14:paraId="35DCEF26" w14:textId="77777777" w:rsidR="00685603" w:rsidRDefault="00685603" w:rsidP="008E6313">
      <w:pPr>
        <w:keepNext/>
        <w:keepLines/>
        <w:spacing w:after="0" w:line="360" w:lineRule="auto"/>
        <w:jc w:val="center"/>
        <w:rPr>
          <w:rFonts w:cs="Times New Roman"/>
          <w:b/>
          <w:sz w:val="32"/>
          <w:szCs w:val="32"/>
        </w:rPr>
      </w:pPr>
    </w:p>
    <w:p w14:paraId="07923E31" w14:textId="77777777" w:rsidR="00685603" w:rsidRDefault="00685603" w:rsidP="008E6313">
      <w:pPr>
        <w:keepNext/>
        <w:keepLines/>
        <w:spacing w:after="0" w:line="360" w:lineRule="auto"/>
        <w:jc w:val="center"/>
        <w:rPr>
          <w:rFonts w:cs="Times New Roman"/>
          <w:b/>
          <w:sz w:val="32"/>
          <w:szCs w:val="32"/>
        </w:rPr>
      </w:pPr>
    </w:p>
    <w:p w14:paraId="54F1C923" w14:textId="77777777" w:rsidR="00685603" w:rsidRDefault="00685603" w:rsidP="008E6313">
      <w:pPr>
        <w:keepNext/>
        <w:keepLines/>
        <w:spacing w:after="0" w:line="360" w:lineRule="auto"/>
        <w:jc w:val="center"/>
        <w:rPr>
          <w:rFonts w:cs="Times New Roman"/>
          <w:b/>
          <w:sz w:val="32"/>
          <w:szCs w:val="32"/>
        </w:rPr>
      </w:pPr>
    </w:p>
    <w:p w14:paraId="79ED93AF" w14:textId="77777777" w:rsidR="00685603" w:rsidRDefault="00685603" w:rsidP="008E6313">
      <w:pPr>
        <w:keepNext/>
        <w:keepLines/>
        <w:spacing w:after="0" w:line="360" w:lineRule="auto"/>
        <w:jc w:val="center"/>
        <w:rPr>
          <w:rFonts w:cs="Times New Roman"/>
          <w:b/>
          <w:sz w:val="32"/>
          <w:szCs w:val="32"/>
        </w:rPr>
      </w:pPr>
    </w:p>
    <w:p w14:paraId="0A6DD6C2" w14:textId="77777777" w:rsidR="00685603" w:rsidRDefault="00685603" w:rsidP="008E6313">
      <w:pPr>
        <w:keepNext/>
        <w:keepLines/>
        <w:spacing w:after="0" w:line="360" w:lineRule="auto"/>
        <w:jc w:val="center"/>
        <w:rPr>
          <w:rFonts w:cs="Times New Roman"/>
          <w:b/>
          <w:sz w:val="32"/>
          <w:szCs w:val="32"/>
        </w:rPr>
      </w:pPr>
    </w:p>
    <w:p w14:paraId="059AA9B9" w14:textId="77777777" w:rsidR="00685603" w:rsidRDefault="00685603" w:rsidP="00685603">
      <w:pPr>
        <w:rPr>
          <w:rFonts w:eastAsia="UTM Loko"/>
          <w:sz w:val="28"/>
          <w:szCs w:val="28"/>
        </w:rPr>
      </w:pPr>
      <w:bookmarkStart w:id="36" w:name="_Toc132061963"/>
    </w:p>
    <w:p w14:paraId="731B3A0C" w14:textId="09971F5B" w:rsidR="006D453A" w:rsidRPr="00B7613E" w:rsidRDefault="00E847C4" w:rsidP="008E6313">
      <w:pPr>
        <w:pStyle w:val="Heading1"/>
        <w:numPr>
          <w:ilvl w:val="0"/>
          <w:numId w:val="0"/>
        </w:numPr>
        <w:spacing w:line="360" w:lineRule="auto"/>
        <w:jc w:val="center"/>
        <w:rPr>
          <w:rFonts w:eastAsia="UTM Loko"/>
          <w:color w:val="FF0000"/>
          <w:sz w:val="26"/>
          <w:szCs w:val="26"/>
        </w:rPr>
      </w:pPr>
      <w:r w:rsidRPr="00E847C4">
        <w:rPr>
          <w:rFonts w:eastAsia="UTM Loko"/>
          <w:sz w:val="28"/>
          <w:szCs w:val="28"/>
        </w:rPr>
        <w:lastRenderedPageBreak/>
        <w:t>DANH MỤC HÌNH ẢNH</w:t>
      </w:r>
      <w:bookmarkEnd w:id="36"/>
    </w:p>
    <w:p w14:paraId="42DDE8FE" w14:textId="00E86776" w:rsidR="00B9466E" w:rsidRDefault="005E38BB">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\c "Hình" </w:instrText>
      </w:r>
      <w:r>
        <w:rPr>
          <w:szCs w:val="26"/>
        </w:rPr>
        <w:fldChar w:fldCharType="separate"/>
      </w:r>
      <w:hyperlink w:anchor="_Toc137473339" w:history="1">
        <w:r w:rsidR="00B9466E" w:rsidRPr="00262C57">
          <w:rPr>
            <w:rStyle w:val="Hyperlink"/>
            <w:noProof/>
          </w:rPr>
          <w:t>Hình 1.4.1 Lược đồ hình sao (Star schema)</w:t>
        </w:r>
        <w:r w:rsidR="00B9466E">
          <w:rPr>
            <w:noProof/>
            <w:webHidden/>
          </w:rPr>
          <w:tab/>
        </w:r>
        <w:r w:rsidR="00B9466E">
          <w:rPr>
            <w:noProof/>
            <w:webHidden/>
          </w:rPr>
          <w:fldChar w:fldCharType="begin"/>
        </w:r>
        <w:r w:rsidR="00B9466E">
          <w:rPr>
            <w:noProof/>
            <w:webHidden/>
          </w:rPr>
          <w:instrText xml:space="preserve"> PAGEREF _Toc137473339 \h </w:instrText>
        </w:r>
        <w:r w:rsidR="00B9466E">
          <w:rPr>
            <w:noProof/>
            <w:webHidden/>
          </w:rPr>
        </w:r>
        <w:r w:rsidR="00B9466E">
          <w:rPr>
            <w:noProof/>
            <w:webHidden/>
          </w:rPr>
          <w:fldChar w:fldCharType="separate"/>
        </w:r>
        <w:r w:rsidR="000C0337">
          <w:rPr>
            <w:noProof/>
            <w:webHidden/>
          </w:rPr>
          <w:t>5</w:t>
        </w:r>
        <w:r w:rsidR="00B9466E">
          <w:rPr>
            <w:noProof/>
            <w:webHidden/>
          </w:rPr>
          <w:fldChar w:fldCharType="end"/>
        </w:r>
      </w:hyperlink>
    </w:p>
    <w:p w14:paraId="56402560" w14:textId="1C58AD74"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40" w:history="1">
        <w:r w:rsidR="00B9466E" w:rsidRPr="00262C57">
          <w:rPr>
            <w:rStyle w:val="Hyperlink"/>
            <w:noProof/>
          </w:rPr>
          <w:t>Hình 1.4.2 Lược đồ hình bông tuyết (Snowflake schema)</w:t>
        </w:r>
        <w:r w:rsidR="00B9466E">
          <w:rPr>
            <w:noProof/>
            <w:webHidden/>
          </w:rPr>
          <w:tab/>
        </w:r>
        <w:r w:rsidR="00B9466E">
          <w:rPr>
            <w:noProof/>
            <w:webHidden/>
          </w:rPr>
          <w:fldChar w:fldCharType="begin"/>
        </w:r>
        <w:r w:rsidR="00B9466E">
          <w:rPr>
            <w:noProof/>
            <w:webHidden/>
          </w:rPr>
          <w:instrText xml:space="preserve"> PAGEREF _Toc137473340 \h </w:instrText>
        </w:r>
        <w:r w:rsidR="00B9466E">
          <w:rPr>
            <w:noProof/>
            <w:webHidden/>
          </w:rPr>
        </w:r>
        <w:r w:rsidR="00B9466E">
          <w:rPr>
            <w:noProof/>
            <w:webHidden/>
          </w:rPr>
          <w:fldChar w:fldCharType="separate"/>
        </w:r>
        <w:r w:rsidR="000C0337">
          <w:rPr>
            <w:noProof/>
            <w:webHidden/>
          </w:rPr>
          <w:t>6</w:t>
        </w:r>
        <w:r w:rsidR="00B9466E">
          <w:rPr>
            <w:noProof/>
            <w:webHidden/>
          </w:rPr>
          <w:fldChar w:fldCharType="end"/>
        </w:r>
      </w:hyperlink>
    </w:p>
    <w:p w14:paraId="75E6AA30" w14:textId="3A719F16"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41" w:history="1">
        <w:r w:rsidR="00B9466E" w:rsidRPr="00262C57">
          <w:rPr>
            <w:rStyle w:val="Hyperlink"/>
            <w:noProof/>
          </w:rPr>
          <w:t>Hình 2.1.1 Tạo 2 database</w:t>
        </w:r>
        <w:r w:rsidR="00B9466E">
          <w:rPr>
            <w:noProof/>
            <w:webHidden/>
          </w:rPr>
          <w:tab/>
        </w:r>
        <w:r w:rsidR="00B9466E">
          <w:rPr>
            <w:noProof/>
            <w:webHidden/>
          </w:rPr>
          <w:fldChar w:fldCharType="begin"/>
        </w:r>
        <w:r w:rsidR="00B9466E">
          <w:rPr>
            <w:noProof/>
            <w:webHidden/>
          </w:rPr>
          <w:instrText xml:space="preserve"> PAGEREF _Toc137473341 \h </w:instrText>
        </w:r>
        <w:r w:rsidR="00B9466E">
          <w:rPr>
            <w:noProof/>
            <w:webHidden/>
          </w:rPr>
        </w:r>
        <w:r w:rsidR="00B9466E">
          <w:rPr>
            <w:noProof/>
            <w:webHidden/>
          </w:rPr>
          <w:fldChar w:fldCharType="separate"/>
        </w:r>
        <w:r w:rsidR="000C0337">
          <w:rPr>
            <w:noProof/>
            <w:webHidden/>
          </w:rPr>
          <w:t>12</w:t>
        </w:r>
        <w:r w:rsidR="00B9466E">
          <w:rPr>
            <w:noProof/>
            <w:webHidden/>
          </w:rPr>
          <w:fldChar w:fldCharType="end"/>
        </w:r>
      </w:hyperlink>
    </w:p>
    <w:p w14:paraId="2D1BFD3B" w14:textId="3A8E9728"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42" w:history="1">
        <w:r w:rsidR="00B9466E" w:rsidRPr="00262C57">
          <w:rPr>
            <w:rStyle w:val="Hyperlink"/>
            <w:noProof/>
          </w:rPr>
          <w:t>Hình 2.1.2 Đổ dữ liệu vào bằng Import Flat File</w:t>
        </w:r>
        <w:r w:rsidR="00B9466E">
          <w:rPr>
            <w:noProof/>
            <w:webHidden/>
          </w:rPr>
          <w:tab/>
        </w:r>
        <w:r w:rsidR="00B9466E">
          <w:rPr>
            <w:noProof/>
            <w:webHidden/>
          </w:rPr>
          <w:fldChar w:fldCharType="begin"/>
        </w:r>
        <w:r w:rsidR="00B9466E">
          <w:rPr>
            <w:noProof/>
            <w:webHidden/>
          </w:rPr>
          <w:instrText xml:space="preserve"> PAGEREF _Toc137473342 \h </w:instrText>
        </w:r>
        <w:r w:rsidR="00B9466E">
          <w:rPr>
            <w:noProof/>
            <w:webHidden/>
          </w:rPr>
        </w:r>
        <w:r w:rsidR="00B9466E">
          <w:rPr>
            <w:noProof/>
            <w:webHidden/>
          </w:rPr>
          <w:fldChar w:fldCharType="separate"/>
        </w:r>
        <w:r w:rsidR="000C0337">
          <w:rPr>
            <w:noProof/>
            <w:webHidden/>
          </w:rPr>
          <w:t>13</w:t>
        </w:r>
        <w:r w:rsidR="00B9466E">
          <w:rPr>
            <w:noProof/>
            <w:webHidden/>
          </w:rPr>
          <w:fldChar w:fldCharType="end"/>
        </w:r>
      </w:hyperlink>
    </w:p>
    <w:p w14:paraId="25CE9BC6" w14:textId="259B5360"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43" w:history="1">
        <w:r w:rsidR="00B9466E" w:rsidRPr="00262C57">
          <w:rPr>
            <w:rStyle w:val="Hyperlink"/>
            <w:noProof/>
          </w:rPr>
          <w:t>Hình 2.1.3 Chọn file dữ liệu cần import và đặt tên bảng dữ liệu mới</w:t>
        </w:r>
        <w:r w:rsidR="00B9466E">
          <w:rPr>
            <w:noProof/>
            <w:webHidden/>
          </w:rPr>
          <w:tab/>
        </w:r>
        <w:r w:rsidR="00B9466E">
          <w:rPr>
            <w:noProof/>
            <w:webHidden/>
          </w:rPr>
          <w:fldChar w:fldCharType="begin"/>
        </w:r>
        <w:r w:rsidR="00B9466E">
          <w:rPr>
            <w:noProof/>
            <w:webHidden/>
          </w:rPr>
          <w:instrText xml:space="preserve"> PAGEREF _Toc137473343 \h </w:instrText>
        </w:r>
        <w:r w:rsidR="00B9466E">
          <w:rPr>
            <w:noProof/>
            <w:webHidden/>
          </w:rPr>
        </w:r>
        <w:r w:rsidR="00B9466E">
          <w:rPr>
            <w:noProof/>
            <w:webHidden/>
          </w:rPr>
          <w:fldChar w:fldCharType="separate"/>
        </w:r>
        <w:r w:rsidR="000C0337">
          <w:rPr>
            <w:noProof/>
            <w:webHidden/>
          </w:rPr>
          <w:t>14</w:t>
        </w:r>
        <w:r w:rsidR="00B9466E">
          <w:rPr>
            <w:noProof/>
            <w:webHidden/>
          </w:rPr>
          <w:fldChar w:fldCharType="end"/>
        </w:r>
      </w:hyperlink>
    </w:p>
    <w:p w14:paraId="023ABE85" w14:textId="1C39574C"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44" w:history="1">
        <w:r w:rsidR="00B9466E" w:rsidRPr="00262C57">
          <w:rPr>
            <w:rStyle w:val="Hyperlink"/>
            <w:noProof/>
          </w:rPr>
          <w:t>Hình 2.1.4 Xem lại dữ liệu đã import</w:t>
        </w:r>
        <w:r w:rsidR="00B9466E">
          <w:rPr>
            <w:noProof/>
            <w:webHidden/>
          </w:rPr>
          <w:tab/>
        </w:r>
        <w:r w:rsidR="00B9466E">
          <w:rPr>
            <w:noProof/>
            <w:webHidden/>
          </w:rPr>
          <w:fldChar w:fldCharType="begin"/>
        </w:r>
        <w:r w:rsidR="00B9466E">
          <w:rPr>
            <w:noProof/>
            <w:webHidden/>
          </w:rPr>
          <w:instrText xml:space="preserve"> PAGEREF _Toc137473344 \h </w:instrText>
        </w:r>
        <w:r w:rsidR="00B9466E">
          <w:rPr>
            <w:noProof/>
            <w:webHidden/>
          </w:rPr>
        </w:r>
        <w:r w:rsidR="00B9466E">
          <w:rPr>
            <w:noProof/>
            <w:webHidden/>
          </w:rPr>
          <w:fldChar w:fldCharType="separate"/>
        </w:r>
        <w:r w:rsidR="000C0337">
          <w:rPr>
            <w:noProof/>
            <w:webHidden/>
          </w:rPr>
          <w:t>15</w:t>
        </w:r>
        <w:r w:rsidR="00B9466E">
          <w:rPr>
            <w:noProof/>
            <w:webHidden/>
          </w:rPr>
          <w:fldChar w:fldCharType="end"/>
        </w:r>
      </w:hyperlink>
    </w:p>
    <w:p w14:paraId="22ABA1A6" w14:textId="6F7A70A4"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45" w:history="1">
        <w:r w:rsidR="00B9466E" w:rsidRPr="00262C57">
          <w:rPr>
            <w:rStyle w:val="Hyperlink"/>
            <w:noProof/>
          </w:rPr>
          <w:t>Hình 2.1.5 Thiết lập các thông số cho các thuộc tính dữ liệu</w:t>
        </w:r>
        <w:r w:rsidR="00B9466E">
          <w:rPr>
            <w:noProof/>
            <w:webHidden/>
          </w:rPr>
          <w:tab/>
        </w:r>
        <w:r w:rsidR="00B9466E">
          <w:rPr>
            <w:noProof/>
            <w:webHidden/>
          </w:rPr>
          <w:fldChar w:fldCharType="begin"/>
        </w:r>
        <w:r w:rsidR="00B9466E">
          <w:rPr>
            <w:noProof/>
            <w:webHidden/>
          </w:rPr>
          <w:instrText xml:space="preserve"> PAGEREF _Toc137473345 \h </w:instrText>
        </w:r>
        <w:r w:rsidR="00B9466E">
          <w:rPr>
            <w:noProof/>
            <w:webHidden/>
          </w:rPr>
        </w:r>
        <w:r w:rsidR="00B9466E">
          <w:rPr>
            <w:noProof/>
            <w:webHidden/>
          </w:rPr>
          <w:fldChar w:fldCharType="separate"/>
        </w:r>
        <w:r w:rsidR="000C0337">
          <w:rPr>
            <w:noProof/>
            <w:webHidden/>
          </w:rPr>
          <w:t>16</w:t>
        </w:r>
        <w:r w:rsidR="00B9466E">
          <w:rPr>
            <w:noProof/>
            <w:webHidden/>
          </w:rPr>
          <w:fldChar w:fldCharType="end"/>
        </w:r>
      </w:hyperlink>
    </w:p>
    <w:p w14:paraId="2D653307" w14:textId="06B1AA33"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46" w:history="1">
        <w:r w:rsidR="00B9466E" w:rsidRPr="00262C57">
          <w:rPr>
            <w:rStyle w:val="Hyperlink"/>
            <w:noProof/>
          </w:rPr>
          <w:t>Hình 2.1.6 Hoàn thành việc import dữ liệu</w:t>
        </w:r>
        <w:r w:rsidR="00B9466E">
          <w:rPr>
            <w:noProof/>
            <w:webHidden/>
          </w:rPr>
          <w:tab/>
        </w:r>
        <w:r w:rsidR="00B9466E">
          <w:rPr>
            <w:noProof/>
            <w:webHidden/>
          </w:rPr>
          <w:fldChar w:fldCharType="begin"/>
        </w:r>
        <w:r w:rsidR="00B9466E">
          <w:rPr>
            <w:noProof/>
            <w:webHidden/>
          </w:rPr>
          <w:instrText xml:space="preserve"> PAGEREF _Toc137473346 \h </w:instrText>
        </w:r>
        <w:r w:rsidR="00B9466E">
          <w:rPr>
            <w:noProof/>
            <w:webHidden/>
          </w:rPr>
        </w:r>
        <w:r w:rsidR="00B9466E">
          <w:rPr>
            <w:noProof/>
            <w:webHidden/>
          </w:rPr>
          <w:fldChar w:fldCharType="separate"/>
        </w:r>
        <w:r w:rsidR="000C0337">
          <w:rPr>
            <w:noProof/>
            <w:webHidden/>
          </w:rPr>
          <w:t>17</w:t>
        </w:r>
        <w:r w:rsidR="00B9466E">
          <w:rPr>
            <w:noProof/>
            <w:webHidden/>
          </w:rPr>
          <w:fldChar w:fldCharType="end"/>
        </w:r>
      </w:hyperlink>
    </w:p>
    <w:p w14:paraId="1E63563B" w14:textId="3B3BEA9C"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47" w:history="1">
        <w:r w:rsidR="00B9466E" w:rsidRPr="00262C57">
          <w:rPr>
            <w:rStyle w:val="Hyperlink"/>
            <w:noProof/>
          </w:rPr>
          <w:t>Hình 2.1.7 Dữ liệu sau khi import</w:t>
        </w:r>
        <w:r w:rsidR="00B9466E">
          <w:rPr>
            <w:noProof/>
            <w:webHidden/>
          </w:rPr>
          <w:tab/>
        </w:r>
        <w:r w:rsidR="00B9466E">
          <w:rPr>
            <w:noProof/>
            <w:webHidden/>
          </w:rPr>
          <w:fldChar w:fldCharType="begin"/>
        </w:r>
        <w:r w:rsidR="00B9466E">
          <w:rPr>
            <w:noProof/>
            <w:webHidden/>
          </w:rPr>
          <w:instrText xml:space="preserve"> PAGEREF _Toc137473347 \h </w:instrText>
        </w:r>
        <w:r w:rsidR="00B9466E">
          <w:rPr>
            <w:noProof/>
            <w:webHidden/>
          </w:rPr>
        </w:r>
        <w:r w:rsidR="00B9466E">
          <w:rPr>
            <w:noProof/>
            <w:webHidden/>
          </w:rPr>
          <w:fldChar w:fldCharType="separate"/>
        </w:r>
        <w:r w:rsidR="000C0337">
          <w:rPr>
            <w:noProof/>
            <w:webHidden/>
          </w:rPr>
          <w:t>18</w:t>
        </w:r>
        <w:r w:rsidR="00B9466E">
          <w:rPr>
            <w:noProof/>
            <w:webHidden/>
          </w:rPr>
          <w:fldChar w:fldCharType="end"/>
        </w:r>
      </w:hyperlink>
    </w:p>
    <w:p w14:paraId="63EFE23C" w14:textId="2B08A6E5"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48" w:history="1">
        <w:r w:rsidR="00B9466E" w:rsidRPr="00262C57">
          <w:rPr>
            <w:rStyle w:val="Hyperlink"/>
            <w:noProof/>
          </w:rPr>
          <w:t>Hình 2.2.1 Tạo project Integration Services Project</w:t>
        </w:r>
        <w:r w:rsidR="00B9466E">
          <w:rPr>
            <w:noProof/>
            <w:webHidden/>
          </w:rPr>
          <w:tab/>
        </w:r>
        <w:r w:rsidR="00B9466E">
          <w:rPr>
            <w:noProof/>
            <w:webHidden/>
          </w:rPr>
          <w:fldChar w:fldCharType="begin"/>
        </w:r>
        <w:r w:rsidR="00B9466E">
          <w:rPr>
            <w:noProof/>
            <w:webHidden/>
          </w:rPr>
          <w:instrText xml:space="preserve"> PAGEREF _Toc137473348 \h </w:instrText>
        </w:r>
        <w:r w:rsidR="00B9466E">
          <w:rPr>
            <w:noProof/>
            <w:webHidden/>
          </w:rPr>
        </w:r>
        <w:r w:rsidR="00B9466E">
          <w:rPr>
            <w:noProof/>
            <w:webHidden/>
          </w:rPr>
          <w:fldChar w:fldCharType="separate"/>
        </w:r>
        <w:r w:rsidR="000C0337">
          <w:rPr>
            <w:noProof/>
            <w:webHidden/>
          </w:rPr>
          <w:t>19</w:t>
        </w:r>
        <w:r w:rsidR="00B9466E">
          <w:rPr>
            <w:noProof/>
            <w:webHidden/>
          </w:rPr>
          <w:fldChar w:fldCharType="end"/>
        </w:r>
      </w:hyperlink>
    </w:p>
    <w:p w14:paraId="04C6F89C" w14:textId="7E0B4631"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49" w:history="1">
        <w:r w:rsidR="00B9466E" w:rsidRPr="00262C57">
          <w:rPr>
            <w:rStyle w:val="Hyperlink"/>
            <w:noProof/>
          </w:rPr>
          <w:t>Hình 2.2.2 Đặt tên cho project</w:t>
        </w:r>
        <w:r w:rsidR="00B9466E">
          <w:rPr>
            <w:noProof/>
            <w:webHidden/>
          </w:rPr>
          <w:tab/>
        </w:r>
        <w:r w:rsidR="00B9466E">
          <w:rPr>
            <w:noProof/>
            <w:webHidden/>
          </w:rPr>
          <w:fldChar w:fldCharType="begin"/>
        </w:r>
        <w:r w:rsidR="00B9466E">
          <w:rPr>
            <w:noProof/>
            <w:webHidden/>
          </w:rPr>
          <w:instrText xml:space="preserve"> PAGEREF _Toc137473349 \h </w:instrText>
        </w:r>
        <w:r w:rsidR="00B9466E">
          <w:rPr>
            <w:noProof/>
            <w:webHidden/>
          </w:rPr>
        </w:r>
        <w:r w:rsidR="00B9466E">
          <w:rPr>
            <w:noProof/>
            <w:webHidden/>
          </w:rPr>
          <w:fldChar w:fldCharType="separate"/>
        </w:r>
        <w:r w:rsidR="000C0337">
          <w:rPr>
            <w:noProof/>
            <w:webHidden/>
          </w:rPr>
          <w:t>19</w:t>
        </w:r>
        <w:r w:rsidR="00B9466E">
          <w:rPr>
            <w:noProof/>
            <w:webHidden/>
          </w:rPr>
          <w:fldChar w:fldCharType="end"/>
        </w:r>
      </w:hyperlink>
    </w:p>
    <w:p w14:paraId="603C1FDC" w14:textId="7A50C2CC"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50" w:history="1">
        <w:r w:rsidR="00B9466E" w:rsidRPr="00262C57">
          <w:rPr>
            <w:rStyle w:val="Hyperlink"/>
            <w:noProof/>
          </w:rPr>
          <w:t>Hình 2.2.3 Tạo kết nối đến database</w:t>
        </w:r>
        <w:r w:rsidR="00B9466E">
          <w:rPr>
            <w:noProof/>
            <w:webHidden/>
          </w:rPr>
          <w:tab/>
        </w:r>
        <w:r w:rsidR="00B9466E">
          <w:rPr>
            <w:noProof/>
            <w:webHidden/>
          </w:rPr>
          <w:fldChar w:fldCharType="begin"/>
        </w:r>
        <w:r w:rsidR="00B9466E">
          <w:rPr>
            <w:noProof/>
            <w:webHidden/>
          </w:rPr>
          <w:instrText xml:space="preserve"> PAGEREF _Toc137473350 \h </w:instrText>
        </w:r>
        <w:r w:rsidR="00B9466E">
          <w:rPr>
            <w:noProof/>
            <w:webHidden/>
          </w:rPr>
        </w:r>
        <w:r w:rsidR="00B9466E">
          <w:rPr>
            <w:noProof/>
            <w:webHidden/>
          </w:rPr>
          <w:fldChar w:fldCharType="separate"/>
        </w:r>
        <w:r w:rsidR="000C0337">
          <w:rPr>
            <w:noProof/>
            <w:webHidden/>
          </w:rPr>
          <w:t>20</w:t>
        </w:r>
        <w:r w:rsidR="00B9466E">
          <w:rPr>
            <w:noProof/>
            <w:webHidden/>
          </w:rPr>
          <w:fldChar w:fldCharType="end"/>
        </w:r>
      </w:hyperlink>
    </w:p>
    <w:p w14:paraId="7D9F14AF" w14:textId="59F8B6D6"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51" w:history="1">
        <w:r w:rsidR="00B9466E" w:rsidRPr="00262C57">
          <w:rPr>
            <w:rStyle w:val="Hyperlink"/>
            <w:noProof/>
          </w:rPr>
          <w:t>Hình 2.2.4 Chọn loại kết nối</w:t>
        </w:r>
        <w:r w:rsidR="00B9466E">
          <w:rPr>
            <w:noProof/>
            <w:webHidden/>
          </w:rPr>
          <w:tab/>
        </w:r>
        <w:r w:rsidR="00B9466E">
          <w:rPr>
            <w:noProof/>
            <w:webHidden/>
          </w:rPr>
          <w:fldChar w:fldCharType="begin"/>
        </w:r>
        <w:r w:rsidR="00B9466E">
          <w:rPr>
            <w:noProof/>
            <w:webHidden/>
          </w:rPr>
          <w:instrText xml:space="preserve"> PAGEREF _Toc137473351 \h </w:instrText>
        </w:r>
        <w:r w:rsidR="00B9466E">
          <w:rPr>
            <w:noProof/>
            <w:webHidden/>
          </w:rPr>
        </w:r>
        <w:r w:rsidR="00B9466E">
          <w:rPr>
            <w:noProof/>
            <w:webHidden/>
          </w:rPr>
          <w:fldChar w:fldCharType="separate"/>
        </w:r>
        <w:r w:rsidR="000C0337">
          <w:rPr>
            <w:noProof/>
            <w:webHidden/>
          </w:rPr>
          <w:t>21</w:t>
        </w:r>
        <w:r w:rsidR="00B9466E">
          <w:rPr>
            <w:noProof/>
            <w:webHidden/>
          </w:rPr>
          <w:fldChar w:fldCharType="end"/>
        </w:r>
      </w:hyperlink>
    </w:p>
    <w:p w14:paraId="5AE96EA4" w14:textId="36035C60"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52" w:history="1">
        <w:r w:rsidR="00B9466E" w:rsidRPr="00262C57">
          <w:rPr>
            <w:rStyle w:val="Hyperlink"/>
            <w:noProof/>
          </w:rPr>
          <w:t>Hình 2.2.5 Tạo kết nối mới</w:t>
        </w:r>
        <w:r w:rsidR="00B9466E">
          <w:rPr>
            <w:noProof/>
            <w:webHidden/>
          </w:rPr>
          <w:tab/>
        </w:r>
        <w:r w:rsidR="00B9466E">
          <w:rPr>
            <w:noProof/>
            <w:webHidden/>
          </w:rPr>
          <w:fldChar w:fldCharType="begin"/>
        </w:r>
        <w:r w:rsidR="00B9466E">
          <w:rPr>
            <w:noProof/>
            <w:webHidden/>
          </w:rPr>
          <w:instrText xml:space="preserve"> PAGEREF _Toc137473352 \h </w:instrText>
        </w:r>
        <w:r w:rsidR="00B9466E">
          <w:rPr>
            <w:noProof/>
            <w:webHidden/>
          </w:rPr>
        </w:r>
        <w:r w:rsidR="00B9466E">
          <w:rPr>
            <w:noProof/>
            <w:webHidden/>
          </w:rPr>
          <w:fldChar w:fldCharType="separate"/>
        </w:r>
        <w:r w:rsidR="000C0337">
          <w:rPr>
            <w:noProof/>
            <w:webHidden/>
          </w:rPr>
          <w:t>22</w:t>
        </w:r>
        <w:r w:rsidR="00B9466E">
          <w:rPr>
            <w:noProof/>
            <w:webHidden/>
          </w:rPr>
          <w:fldChar w:fldCharType="end"/>
        </w:r>
      </w:hyperlink>
    </w:p>
    <w:p w14:paraId="4846672A" w14:textId="03344C4F"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53" w:history="1">
        <w:r w:rsidR="00B9466E" w:rsidRPr="00262C57">
          <w:rPr>
            <w:rStyle w:val="Hyperlink"/>
            <w:noProof/>
          </w:rPr>
          <w:t>Hình 2.2.6 Cấu hình connection phục vụ SSIS</w:t>
        </w:r>
        <w:r w:rsidR="00B9466E">
          <w:rPr>
            <w:noProof/>
            <w:webHidden/>
          </w:rPr>
          <w:tab/>
        </w:r>
        <w:r w:rsidR="00B9466E">
          <w:rPr>
            <w:noProof/>
            <w:webHidden/>
          </w:rPr>
          <w:fldChar w:fldCharType="begin"/>
        </w:r>
        <w:r w:rsidR="00B9466E">
          <w:rPr>
            <w:noProof/>
            <w:webHidden/>
          </w:rPr>
          <w:instrText xml:space="preserve"> PAGEREF _Toc137473353 \h </w:instrText>
        </w:r>
        <w:r w:rsidR="00B9466E">
          <w:rPr>
            <w:noProof/>
            <w:webHidden/>
          </w:rPr>
        </w:r>
        <w:r w:rsidR="00B9466E">
          <w:rPr>
            <w:noProof/>
            <w:webHidden/>
          </w:rPr>
          <w:fldChar w:fldCharType="separate"/>
        </w:r>
        <w:r w:rsidR="000C0337">
          <w:rPr>
            <w:noProof/>
            <w:webHidden/>
          </w:rPr>
          <w:t>23</w:t>
        </w:r>
        <w:r w:rsidR="00B9466E">
          <w:rPr>
            <w:noProof/>
            <w:webHidden/>
          </w:rPr>
          <w:fldChar w:fldCharType="end"/>
        </w:r>
      </w:hyperlink>
    </w:p>
    <w:p w14:paraId="4FF08B13" w14:textId="69CB135C"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54" w:history="1">
        <w:r w:rsidR="00B9466E" w:rsidRPr="00262C57">
          <w:rPr>
            <w:rStyle w:val="Hyperlink"/>
            <w:noProof/>
          </w:rPr>
          <w:t>Hình 2.2.7 Connection LiquorSalesOriginal vừa tạo</w:t>
        </w:r>
        <w:r w:rsidR="00B9466E">
          <w:rPr>
            <w:noProof/>
            <w:webHidden/>
          </w:rPr>
          <w:tab/>
        </w:r>
        <w:r w:rsidR="00B9466E">
          <w:rPr>
            <w:noProof/>
            <w:webHidden/>
          </w:rPr>
          <w:fldChar w:fldCharType="begin"/>
        </w:r>
        <w:r w:rsidR="00B9466E">
          <w:rPr>
            <w:noProof/>
            <w:webHidden/>
          </w:rPr>
          <w:instrText xml:space="preserve"> PAGEREF _Toc137473354 \h </w:instrText>
        </w:r>
        <w:r w:rsidR="00B9466E">
          <w:rPr>
            <w:noProof/>
            <w:webHidden/>
          </w:rPr>
        </w:r>
        <w:r w:rsidR="00B9466E">
          <w:rPr>
            <w:noProof/>
            <w:webHidden/>
          </w:rPr>
          <w:fldChar w:fldCharType="separate"/>
        </w:r>
        <w:r w:rsidR="000C0337">
          <w:rPr>
            <w:noProof/>
            <w:webHidden/>
          </w:rPr>
          <w:t>24</w:t>
        </w:r>
        <w:r w:rsidR="00B9466E">
          <w:rPr>
            <w:noProof/>
            <w:webHidden/>
          </w:rPr>
          <w:fldChar w:fldCharType="end"/>
        </w:r>
      </w:hyperlink>
    </w:p>
    <w:p w14:paraId="5A14496B" w14:textId="143A8D50"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55" w:history="1">
        <w:r w:rsidR="00B9466E" w:rsidRPr="00262C57">
          <w:rPr>
            <w:rStyle w:val="Hyperlink"/>
            <w:noProof/>
          </w:rPr>
          <w:t>Hình 2.2.8 Cấu hình connection LiquorSalesFinal</w:t>
        </w:r>
        <w:r w:rsidR="00B9466E">
          <w:rPr>
            <w:noProof/>
            <w:webHidden/>
          </w:rPr>
          <w:tab/>
        </w:r>
        <w:r w:rsidR="00B9466E">
          <w:rPr>
            <w:noProof/>
            <w:webHidden/>
          </w:rPr>
          <w:fldChar w:fldCharType="begin"/>
        </w:r>
        <w:r w:rsidR="00B9466E">
          <w:rPr>
            <w:noProof/>
            <w:webHidden/>
          </w:rPr>
          <w:instrText xml:space="preserve"> PAGEREF _Toc137473355 \h </w:instrText>
        </w:r>
        <w:r w:rsidR="00B9466E">
          <w:rPr>
            <w:noProof/>
            <w:webHidden/>
          </w:rPr>
        </w:r>
        <w:r w:rsidR="00B9466E">
          <w:rPr>
            <w:noProof/>
            <w:webHidden/>
          </w:rPr>
          <w:fldChar w:fldCharType="separate"/>
        </w:r>
        <w:r w:rsidR="000C0337">
          <w:rPr>
            <w:noProof/>
            <w:webHidden/>
          </w:rPr>
          <w:t>25</w:t>
        </w:r>
        <w:r w:rsidR="00B9466E">
          <w:rPr>
            <w:noProof/>
            <w:webHidden/>
          </w:rPr>
          <w:fldChar w:fldCharType="end"/>
        </w:r>
      </w:hyperlink>
    </w:p>
    <w:p w14:paraId="57516ED4" w14:textId="6AD5759D"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56" w:history="1">
        <w:r w:rsidR="00B9466E" w:rsidRPr="00262C57">
          <w:rPr>
            <w:rStyle w:val="Hyperlink"/>
            <w:noProof/>
          </w:rPr>
          <w:t>Hình 2.2.9 Connection LiquorSalesFinal vừa tạo</w:t>
        </w:r>
        <w:r w:rsidR="00B9466E">
          <w:rPr>
            <w:noProof/>
            <w:webHidden/>
          </w:rPr>
          <w:tab/>
        </w:r>
        <w:r w:rsidR="00B9466E">
          <w:rPr>
            <w:noProof/>
            <w:webHidden/>
          </w:rPr>
          <w:fldChar w:fldCharType="begin"/>
        </w:r>
        <w:r w:rsidR="00B9466E">
          <w:rPr>
            <w:noProof/>
            <w:webHidden/>
          </w:rPr>
          <w:instrText xml:space="preserve"> PAGEREF _Toc137473356 \h </w:instrText>
        </w:r>
        <w:r w:rsidR="00B9466E">
          <w:rPr>
            <w:noProof/>
            <w:webHidden/>
          </w:rPr>
        </w:r>
        <w:r w:rsidR="00B9466E">
          <w:rPr>
            <w:noProof/>
            <w:webHidden/>
          </w:rPr>
          <w:fldChar w:fldCharType="separate"/>
        </w:r>
        <w:r w:rsidR="000C0337">
          <w:rPr>
            <w:noProof/>
            <w:webHidden/>
          </w:rPr>
          <w:t>26</w:t>
        </w:r>
        <w:r w:rsidR="00B9466E">
          <w:rPr>
            <w:noProof/>
            <w:webHidden/>
          </w:rPr>
          <w:fldChar w:fldCharType="end"/>
        </w:r>
      </w:hyperlink>
    </w:p>
    <w:p w14:paraId="6A159680" w14:textId="2719E103"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57" w:history="1">
        <w:r w:rsidR="00B9466E" w:rsidRPr="00262C57">
          <w:rPr>
            <w:rStyle w:val="Hyperlink"/>
            <w:noProof/>
          </w:rPr>
          <w:t>Hình 2.2.10 Mô hình SSIS ban đầu</w:t>
        </w:r>
        <w:r w:rsidR="00B9466E">
          <w:rPr>
            <w:noProof/>
            <w:webHidden/>
          </w:rPr>
          <w:tab/>
        </w:r>
        <w:r w:rsidR="00B9466E">
          <w:rPr>
            <w:noProof/>
            <w:webHidden/>
          </w:rPr>
          <w:fldChar w:fldCharType="begin"/>
        </w:r>
        <w:r w:rsidR="00B9466E">
          <w:rPr>
            <w:noProof/>
            <w:webHidden/>
          </w:rPr>
          <w:instrText xml:space="preserve"> PAGEREF _Toc137473357 \h </w:instrText>
        </w:r>
        <w:r w:rsidR="00B9466E">
          <w:rPr>
            <w:noProof/>
            <w:webHidden/>
          </w:rPr>
        </w:r>
        <w:r w:rsidR="00B9466E">
          <w:rPr>
            <w:noProof/>
            <w:webHidden/>
          </w:rPr>
          <w:fldChar w:fldCharType="separate"/>
        </w:r>
        <w:r w:rsidR="000C0337">
          <w:rPr>
            <w:noProof/>
            <w:webHidden/>
          </w:rPr>
          <w:t>27</w:t>
        </w:r>
        <w:r w:rsidR="00B9466E">
          <w:rPr>
            <w:noProof/>
            <w:webHidden/>
          </w:rPr>
          <w:fldChar w:fldCharType="end"/>
        </w:r>
      </w:hyperlink>
    </w:p>
    <w:p w14:paraId="593BA462" w14:textId="1448F1D2"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58" w:history="1">
        <w:r w:rsidR="00B9466E" w:rsidRPr="00262C57">
          <w:rPr>
            <w:rStyle w:val="Hyperlink"/>
            <w:noProof/>
          </w:rPr>
          <w:t>Hình 2.2.11 Tạo luồng xử lý cho bước tiền xử lý</w:t>
        </w:r>
        <w:r w:rsidR="00B9466E">
          <w:rPr>
            <w:noProof/>
            <w:webHidden/>
          </w:rPr>
          <w:tab/>
        </w:r>
        <w:r w:rsidR="00B9466E">
          <w:rPr>
            <w:noProof/>
            <w:webHidden/>
          </w:rPr>
          <w:fldChar w:fldCharType="begin"/>
        </w:r>
        <w:r w:rsidR="00B9466E">
          <w:rPr>
            <w:noProof/>
            <w:webHidden/>
          </w:rPr>
          <w:instrText xml:space="preserve"> PAGEREF _Toc137473358 \h </w:instrText>
        </w:r>
        <w:r w:rsidR="00B9466E">
          <w:rPr>
            <w:noProof/>
            <w:webHidden/>
          </w:rPr>
        </w:r>
        <w:r w:rsidR="00B9466E">
          <w:rPr>
            <w:noProof/>
            <w:webHidden/>
          </w:rPr>
          <w:fldChar w:fldCharType="separate"/>
        </w:r>
        <w:r w:rsidR="000C0337">
          <w:rPr>
            <w:noProof/>
            <w:webHidden/>
          </w:rPr>
          <w:t>27</w:t>
        </w:r>
        <w:r w:rsidR="00B9466E">
          <w:rPr>
            <w:noProof/>
            <w:webHidden/>
          </w:rPr>
          <w:fldChar w:fldCharType="end"/>
        </w:r>
      </w:hyperlink>
    </w:p>
    <w:p w14:paraId="601E356A" w14:textId="1DE6F318"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59" w:history="1">
        <w:r w:rsidR="00B9466E" w:rsidRPr="00262C57">
          <w:rPr>
            <w:rStyle w:val="Hyperlink"/>
            <w:noProof/>
          </w:rPr>
          <w:t>Hình 2.2.12 Luồng xử lý cho bước tiền xử lý</w:t>
        </w:r>
        <w:r w:rsidR="00B9466E">
          <w:rPr>
            <w:noProof/>
            <w:webHidden/>
          </w:rPr>
          <w:tab/>
        </w:r>
        <w:r w:rsidR="00B9466E">
          <w:rPr>
            <w:noProof/>
            <w:webHidden/>
          </w:rPr>
          <w:fldChar w:fldCharType="begin"/>
        </w:r>
        <w:r w:rsidR="00B9466E">
          <w:rPr>
            <w:noProof/>
            <w:webHidden/>
          </w:rPr>
          <w:instrText xml:space="preserve"> PAGEREF _Toc137473359 \h </w:instrText>
        </w:r>
        <w:r w:rsidR="00B9466E">
          <w:rPr>
            <w:noProof/>
            <w:webHidden/>
          </w:rPr>
        </w:r>
        <w:r w:rsidR="00B9466E">
          <w:rPr>
            <w:noProof/>
            <w:webHidden/>
          </w:rPr>
          <w:fldChar w:fldCharType="separate"/>
        </w:r>
        <w:r w:rsidR="000C0337">
          <w:rPr>
            <w:noProof/>
            <w:webHidden/>
          </w:rPr>
          <w:t>28</w:t>
        </w:r>
        <w:r w:rsidR="00B9466E">
          <w:rPr>
            <w:noProof/>
            <w:webHidden/>
          </w:rPr>
          <w:fldChar w:fldCharType="end"/>
        </w:r>
      </w:hyperlink>
    </w:p>
    <w:p w14:paraId="01F42058" w14:textId="26BE3769"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60" w:history="1">
        <w:r w:rsidR="00B9466E" w:rsidRPr="00262C57">
          <w:rPr>
            <w:rStyle w:val="Hyperlink"/>
            <w:noProof/>
          </w:rPr>
          <w:t>Hình 2.2.13 Cấu hình OLE DB Source</w:t>
        </w:r>
        <w:r w:rsidR="00B9466E">
          <w:rPr>
            <w:noProof/>
            <w:webHidden/>
          </w:rPr>
          <w:tab/>
        </w:r>
        <w:r w:rsidR="00B9466E">
          <w:rPr>
            <w:noProof/>
            <w:webHidden/>
          </w:rPr>
          <w:fldChar w:fldCharType="begin"/>
        </w:r>
        <w:r w:rsidR="00B9466E">
          <w:rPr>
            <w:noProof/>
            <w:webHidden/>
          </w:rPr>
          <w:instrText xml:space="preserve"> PAGEREF _Toc137473360 \h </w:instrText>
        </w:r>
        <w:r w:rsidR="00B9466E">
          <w:rPr>
            <w:noProof/>
            <w:webHidden/>
          </w:rPr>
        </w:r>
        <w:r w:rsidR="00B9466E">
          <w:rPr>
            <w:noProof/>
            <w:webHidden/>
          </w:rPr>
          <w:fldChar w:fldCharType="separate"/>
        </w:r>
        <w:r w:rsidR="000C0337">
          <w:rPr>
            <w:noProof/>
            <w:webHidden/>
          </w:rPr>
          <w:t>28</w:t>
        </w:r>
        <w:r w:rsidR="00B9466E">
          <w:rPr>
            <w:noProof/>
            <w:webHidden/>
          </w:rPr>
          <w:fldChar w:fldCharType="end"/>
        </w:r>
      </w:hyperlink>
    </w:p>
    <w:p w14:paraId="0D89749D" w14:textId="14FD4CDA"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61" w:history="1">
        <w:r w:rsidR="00B9466E" w:rsidRPr="00262C57">
          <w:rPr>
            <w:rStyle w:val="Hyperlink"/>
            <w:noProof/>
          </w:rPr>
          <w:t>Hình 2.2.14 Chọn kết nối cho OLE DB Source</w:t>
        </w:r>
        <w:r w:rsidR="00B9466E">
          <w:rPr>
            <w:noProof/>
            <w:webHidden/>
          </w:rPr>
          <w:tab/>
        </w:r>
        <w:r w:rsidR="00B9466E">
          <w:rPr>
            <w:noProof/>
            <w:webHidden/>
          </w:rPr>
          <w:fldChar w:fldCharType="begin"/>
        </w:r>
        <w:r w:rsidR="00B9466E">
          <w:rPr>
            <w:noProof/>
            <w:webHidden/>
          </w:rPr>
          <w:instrText xml:space="preserve"> PAGEREF _Toc137473361 \h </w:instrText>
        </w:r>
        <w:r w:rsidR="00B9466E">
          <w:rPr>
            <w:noProof/>
            <w:webHidden/>
          </w:rPr>
        </w:r>
        <w:r w:rsidR="00B9466E">
          <w:rPr>
            <w:noProof/>
            <w:webHidden/>
          </w:rPr>
          <w:fldChar w:fldCharType="separate"/>
        </w:r>
        <w:r w:rsidR="000C0337">
          <w:rPr>
            <w:noProof/>
            <w:webHidden/>
          </w:rPr>
          <w:t>29</w:t>
        </w:r>
        <w:r w:rsidR="00B9466E">
          <w:rPr>
            <w:noProof/>
            <w:webHidden/>
          </w:rPr>
          <w:fldChar w:fldCharType="end"/>
        </w:r>
      </w:hyperlink>
    </w:p>
    <w:p w14:paraId="6D4B57B1" w14:textId="6872748F"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62" w:history="1">
        <w:r w:rsidR="00B9466E" w:rsidRPr="00262C57">
          <w:rPr>
            <w:rStyle w:val="Hyperlink"/>
            <w:noProof/>
          </w:rPr>
          <w:t>Hình 2.2.15 Chọn bảng TBL_InitialData chứa dữ liệu gốc ban đầu</w:t>
        </w:r>
        <w:r w:rsidR="00B9466E">
          <w:rPr>
            <w:noProof/>
            <w:webHidden/>
          </w:rPr>
          <w:tab/>
        </w:r>
        <w:r w:rsidR="00B9466E">
          <w:rPr>
            <w:noProof/>
            <w:webHidden/>
          </w:rPr>
          <w:fldChar w:fldCharType="begin"/>
        </w:r>
        <w:r w:rsidR="00B9466E">
          <w:rPr>
            <w:noProof/>
            <w:webHidden/>
          </w:rPr>
          <w:instrText xml:space="preserve"> PAGEREF _Toc137473362 \h </w:instrText>
        </w:r>
        <w:r w:rsidR="00B9466E">
          <w:rPr>
            <w:noProof/>
            <w:webHidden/>
          </w:rPr>
        </w:r>
        <w:r w:rsidR="00B9466E">
          <w:rPr>
            <w:noProof/>
            <w:webHidden/>
          </w:rPr>
          <w:fldChar w:fldCharType="separate"/>
        </w:r>
        <w:r w:rsidR="000C0337">
          <w:rPr>
            <w:noProof/>
            <w:webHidden/>
          </w:rPr>
          <w:t>30</w:t>
        </w:r>
        <w:r w:rsidR="00B9466E">
          <w:rPr>
            <w:noProof/>
            <w:webHidden/>
          </w:rPr>
          <w:fldChar w:fldCharType="end"/>
        </w:r>
      </w:hyperlink>
    </w:p>
    <w:p w14:paraId="7E701C08" w14:textId="1AF1D2D3"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63" w:history="1">
        <w:r w:rsidR="00B9466E" w:rsidRPr="00262C57">
          <w:rPr>
            <w:rStyle w:val="Hyperlink"/>
            <w:noProof/>
          </w:rPr>
          <w:t>Hình 2.2.16 Cấu hình Aggreate cho bước tiền xử lý</w:t>
        </w:r>
        <w:r w:rsidR="00B9466E">
          <w:rPr>
            <w:noProof/>
            <w:webHidden/>
          </w:rPr>
          <w:tab/>
        </w:r>
        <w:r w:rsidR="00B9466E">
          <w:rPr>
            <w:noProof/>
            <w:webHidden/>
          </w:rPr>
          <w:fldChar w:fldCharType="begin"/>
        </w:r>
        <w:r w:rsidR="00B9466E">
          <w:rPr>
            <w:noProof/>
            <w:webHidden/>
          </w:rPr>
          <w:instrText xml:space="preserve"> PAGEREF _Toc137473363 \h </w:instrText>
        </w:r>
        <w:r w:rsidR="00B9466E">
          <w:rPr>
            <w:noProof/>
            <w:webHidden/>
          </w:rPr>
        </w:r>
        <w:r w:rsidR="00B9466E">
          <w:rPr>
            <w:noProof/>
            <w:webHidden/>
          </w:rPr>
          <w:fldChar w:fldCharType="separate"/>
        </w:r>
        <w:r w:rsidR="000C0337">
          <w:rPr>
            <w:noProof/>
            <w:webHidden/>
          </w:rPr>
          <w:t>31</w:t>
        </w:r>
        <w:r w:rsidR="00B9466E">
          <w:rPr>
            <w:noProof/>
            <w:webHidden/>
          </w:rPr>
          <w:fldChar w:fldCharType="end"/>
        </w:r>
      </w:hyperlink>
    </w:p>
    <w:p w14:paraId="2DF04D21" w14:textId="6DFCFB9D"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64" w:history="1">
        <w:r w:rsidR="00B9466E" w:rsidRPr="00262C57">
          <w:rPr>
            <w:rStyle w:val="Hyperlink"/>
            <w:noProof/>
          </w:rPr>
          <w:t>Hình 2.2.17 Chọn những thuộc tính cần thiết trong Aggregate</w:t>
        </w:r>
        <w:r w:rsidR="00B9466E">
          <w:rPr>
            <w:noProof/>
            <w:webHidden/>
          </w:rPr>
          <w:tab/>
        </w:r>
        <w:r w:rsidR="00B9466E">
          <w:rPr>
            <w:noProof/>
            <w:webHidden/>
          </w:rPr>
          <w:fldChar w:fldCharType="begin"/>
        </w:r>
        <w:r w:rsidR="00B9466E">
          <w:rPr>
            <w:noProof/>
            <w:webHidden/>
          </w:rPr>
          <w:instrText xml:space="preserve"> PAGEREF _Toc137473364 \h </w:instrText>
        </w:r>
        <w:r w:rsidR="00B9466E">
          <w:rPr>
            <w:noProof/>
            <w:webHidden/>
          </w:rPr>
        </w:r>
        <w:r w:rsidR="00B9466E">
          <w:rPr>
            <w:noProof/>
            <w:webHidden/>
          </w:rPr>
          <w:fldChar w:fldCharType="separate"/>
        </w:r>
        <w:r w:rsidR="000C0337">
          <w:rPr>
            <w:noProof/>
            <w:webHidden/>
          </w:rPr>
          <w:t>32</w:t>
        </w:r>
        <w:r w:rsidR="00B9466E">
          <w:rPr>
            <w:noProof/>
            <w:webHidden/>
          </w:rPr>
          <w:fldChar w:fldCharType="end"/>
        </w:r>
      </w:hyperlink>
    </w:p>
    <w:p w14:paraId="76CBA5F4" w14:textId="45869FAC"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65" w:history="1">
        <w:r w:rsidR="00B9466E" w:rsidRPr="00262C57">
          <w:rPr>
            <w:rStyle w:val="Hyperlink"/>
            <w:noProof/>
          </w:rPr>
          <w:t>Hình 2.2.18 Cấu hình Sort cho bước tiền xử ly</w:t>
        </w:r>
        <w:r w:rsidR="00B9466E">
          <w:rPr>
            <w:noProof/>
            <w:webHidden/>
          </w:rPr>
          <w:tab/>
        </w:r>
        <w:r w:rsidR="00B9466E">
          <w:rPr>
            <w:noProof/>
            <w:webHidden/>
          </w:rPr>
          <w:fldChar w:fldCharType="begin"/>
        </w:r>
        <w:r w:rsidR="00B9466E">
          <w:rPr>
            <w:noProof/>
            <w:webHidden/>
          </w:rPr>
          <w:instrText xml:space="preserve"> PAGEREF _Toc137473365 \h </w:instrText>
        </w:r>
        <w:r w:rsidR="00B9466E">
          <w:rPr>
            <w:noProof/>
            <w:webHidden/>
          </w:rPr>
        </w:r>
        <w:r w:rsidR="00B9466E">
          <w:rPr>
            <w:noProof/>
            <w:webHidden/>
          </w:rPr>
          <w:fldChar w:fldCharType="separate"/>
        </w:r>
        <w:r w:rsidR="000C0337">
          <w:rPr>
            <w:noProof/>
            <w:webHidden/>
          </w:rPr>
          <w:t>33</w:t>
        </w:r>
        <w:r w:rsidR="00B9466E">
          <w:rPr>
            <w:noProof/>
            <w:webHidden/>
          </w:rPr>
          <w:fldChar w:fldCharType="end"/>
        </w:r>
      </w:hyperlink>
    </w:p>
    <w:p w14:paraId="7DAA7FF7" w14:textId="514A3E0E"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66" w:history="1">
        <w:r w:rsidR="00B9466E" w:rsidRPr="00262C57">
          <w:rPr>
            <w:rStyle w:val="Hyperlink"/>
            <w:noProof/>
          </w:rPr>
          <w:t>Hình 2.2.19 Chọn những thuộc tính cần Sort</w:t>
        </w:r>
        <w:r w:rsidR="00B9466E">
          <w:rPr>
            <w:noProof/>
            <w:webHidden/>
          </w:rPr>
          <w:tab/>
        </w:r>
        <w:r w:rsidR="00B9466E">
          <w:rPr>
            <w:noProof/>
            <w:webHidden/>
          </w:rPr>
          <w:fldChar w:fldCharType="begin"/>
        </w:r>
        <w:r w:rsidR="00B9466E">
          <w:rPr>
            <w:noProof/>
            <w:webHidden/>
          </w:rPr>
          <w:instrText xml:space="preserve"> PAGEREF _Toc137473366 \h </w:instrText>
        </w:r>
        <w:r w:rsidR="00B9466E">
          <w:rPr>
            <w:noProof/>
            <w:webHidden/>
          </w:rPr>
        </w:r>
        <w:r w:rsidR="00B9466E">
          <w:rPr>
            <w:noProof/>
            <w:webHidden/>
          </w:rPr>
          <w:fldChar w:fldCharType="separate"/>
        </w:r>
        <w:r w:rsidR="000C0337">
          <w:rPr>
            <w:noProof/>
            <w:webHidden/>
          </w:rPr>
          <w:t>34</w:t>
        </w:r>
        <w:r w:rsidR="00B9466E">
          <w:rPr>
            <w:noProof/>
            <w:webHidden/>
          </w:rPr>
          <w:fldChar w:fldCharType="end"/>
        </w:r>
      </w:hyperlink>
    </w:p>
    <w:p w14:paraId="10FC3087" w14:textId="0B2DDE33"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67" w:history="1">
        <w:r w:rsidR="00B9466E" w:rsidRPr="00262C57">
          <w:rPr>
            <w:rStyle w:val="Hyperlink"/>
            <w:noProof/>
          </w:rPr>
          <w:t>Hình 2.2.20 Cấu hình OLE DB Destination</w:t>
        </w:r>
        <w:r w:rsidR="00B9466E">
          <w:rPr>
            <w:noProof/>
            <w:webHidden/>
          </w:rPr>
          <w:tab/>
        </w:r>
        <w:r w:rsidR="00B9466E">
          <w:rPr>
            <w:noProof/>
            <w:webHidden/>
          </w:rPr>
          <w:fldChar w:fldCharType="begin"/>
        </w:r>
        <w:r w:rsidR="00B9466E">
          <w:rPr>
            <w:noProof/>
            <w:webHidden/>
          </w:rPr>
          <w:instrText xml:space="preserve"> PAGEREF _Toc137473367 \h </w:instrText>
        </w:r>
        <w:r w:rsidR="00B9466E">
          <w:rPr>
            <w:noProof/>
            <w:webHidden/>
          </w:rPr>
        </w:r>
        <w:r w:rsidR="00B9466E">
          <w:rPr>
            <w:noProof/>
            <w:webHidden/>
          </w:rPr>
          <w:fldChar w:fldCharType="separate"/>
        </w:r>
        <w:r w:rsidR="000C0337">
          <w:rPr>
            <w:noProof/>
            <w:webHidden/>
          </w:rPr>
          <w:t>35</w:t>
        </w:r>
        <w:r w:rsidR="00B9466E">
          <w:rPr>
            <w:noProof/>
            <w:webHidden/>
          </w:rPr>
          <w:fldChar w:fldCharType="end"/>
        </w:r>
      </w:hyperlink>
    </w:p>
    <w:p w14:paraId="35DE6005" w14:textId="3A4AF67A"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68" w:history="1">
        <w:r w:rsidR="00B9466E" w:rsidRPr="00262C57">
          <w:rPr>
            <w:rStyle w:val="Hyperlink"/>
            <w:noProof/>
          </w:rPr>
          <w:t>Hình 2.2.21 Tạo bảng mới ở database</w:t>
        </w:r>
        <w:r w:rsidR="00B9466E">
          <w:rPr>
            <w:noProof/>
            <w:webHidden/>
          </w:rPr>
          <w:tab/>
        </w:r>
        <w:r w:rsidR="00B9466E">
          <w:rPr>
            <w:noProof/>
            <w:webHidden/>
          </w:rPr>
          <w:fldChar w:fldCharType="begin"/>
        </w:r>
        <w:r w:rsidR="00B9466E">
          <w:rPr>
            <w:noProof/>
            <w:webHidden/>
          </w:rPr>
          <w:instrText xml:space="preserve"> PAGEREF _Toc137473368 \h </w:instrText>
        </w:r>
        <w:r w:rsidR="00B9466E">
          <w:rPr>
            <w:noProof/>
            <w:webHidden/>
          </w:rPr>
        </w:r>
        <w:r w:rsidR="00B9466E">
          <w:rPr>
            <w:noProof/>
            <w:webHidden/>
          </w:rPr>
          <w:fldChar w:fldCharType="separate"/>
        </w:r>
        <w:r w:rsidR="000C0337">
          <w:rPr>
            <w:noProof/>
            <w:webHidden/>
          </w:rPr>
          <w:t>36</w:t>
        </w:r>
        <w:r w:rsidR="00B9466E">
          <w:rPr>
            <w:noProof/>
            <w:webHidden/>
          </w:rPr>
          <w:fldChar w:fldCharType="end"/>
        </w:r>
      </w:hyperlink>
    </w:p>
    <w:p w14:paraId="2F166367" w14:textId="3C96A32B"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69" w:history="1">
        <w:r w:rsidR="00B9466E" w:rsidRPr="00262C57">
          <w:rPr>
            <w:rStyle w:val="Hyperlink"/>
            <w:noProof/>
          </w:rPr>
          <w:t>Hình 2.2.22 Kiểm tra mapping các thuộc tính</w:t>
        </w:r>
        <w:r w:rsidR="00B9466E">
          <w:rPr>
            <w:noProof/>
            <w:webHidden/>
          </w:rPr>
          <w:tab/>
        </w:r>
        <w:r w:rsidR="00B9466E">
          <w:rPr>
            <w:noProof/>
            <w:webHidden/>
          </w:rPr>
          <w:fldChar w:fldCharType="begin"/>
        </w:r>
        <w:r w:rsidR="00B9466E">
          <w:rPr>
            <w:noProof/>
            <w:webHidden/>
          </w:rPr>
          <w:instrText xml:space="preserve"> PAGEREF _Toc137473369 \h </w:instrText>
        </w:r>
        <w:r w:rsidR="00B9466E">
          <w:rPr>
            <w:noProof/>
            <w:webHidden/>
          </w:rPr>
        </w:r>
        <w:r w:rsidR="00B9466E">
          <w:rPr>
            <w:noProof/>
            <w:webHidden/>
          </w:rPr>
          <w:fldChar w:fldCharType="separate"/>
        </w:r>
        <w:r w:rsidR="000C0337">
          <w:rPr>
            <w:noProof/>
            <w:webHidden/>
          </w:rPr>
          <w:t>37</w:t>
        </w:r>
        <w:r w:rsidR="00B9466E">
          <w:rPr>
            <w:noProof/>
            <w:webHidden/>
          </w:rPr>
          <w:fldChar w:fldCharType="end"/>
        </w:r>
      </w:hyperlink>
    </w:p>
    <w:p w14:paraId="08F03A1E" w14:textId="3327C2D1"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70" w:history="1">
        <w:r w:rsidR="00B9466E" w:rsidRPr="00262C57">
          <w:rPr>
            <w:rStyle w:val="Hyperlink"/>
            <w:noProof/>
          </w:rPr>
          <w:t>Hình 2.2.23 Trạng thái luồng xử lý cho bước tiền xử lý</w:t>
        </w:r>
        <w:r w:rsidR="00B9466E">
          <w:rPr>
            <w:noProof/>
            <w:webHidden/>
          </w:rPr>
          <w:tab/>
        </w:r>
        <w:r w:rsidR="00B9466E">
          <w:rPr>
            <w:noProof/>
            <w:webHidden/>
          </w:rPr>
          <w:fldChar w:fldCharType="begin"/>
        </w:r>
        <w:r w:rsidR="00B9466E">
          <w:rPr>
            <w:noProof/>
            <w:webHidden/>
          </w:rPr>
          <w:instrText xml:space="preserve"> PAGEREF _Toc137473370 \h </w:instrText>
        </w:r>
        <w:r w:rsidR="00B9466E">
          <w:rPr>
            <w:noProof/>
            <w:webHidden/>
          </w:rPr>
        </w:r>
        <w:r w:rsidR="00B9466E">
          <w:rPr>
            <w:noProof/>
            <w:webHidden/>
          </w:rPr>
          <w:fldChar w:fldCharType="separate"/>
        </w:r>
        <w:r w:rsidR="000C0337">
          <w:rPr>
            <w:noProof/>
            <w:webHidden/>
          </w:rPr>
          <w:t>38</w:t>
        </w:r>
        <w:r w:rsidR="00B9466E">
          <w:rPr>
            <w:noProof/>
            <w:webHidden/>
          </w:rPr>
          <w:fldChar w:fldCharType="end"/>
        </w:r>
      </w:hyperlink>
    </w:p>
    <w:p w14:paraId="02F24042" w14:textId="4A45AAAB"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71" w:history="1">
        <w:r w:rsidR="00B9466E" w:rsidRPr="00262C57">
          <w:rPr>
            <w:rStyle w:val="Hyperlink"/>
            <w:noProof/>
          </w:rPr>
          <w:t>Hình 2.2.24 Tạo luồng xử lý cho bảng Dim_Time</w:t>
        </w:r>
        <w:r w:rsidR="00B9466E">
          <w:rPr>
            <w:noProof/>
            <w:webHidden/>
          </w:rPr>
          <w:tab/>
        </w:r>
        <w:r w:rsidR="00B9466E">
          <w:rPr>
            <w:noProof/>
            <w:webHidden/>
          </w:rPr>
          <w:fldChar w:fldCharType="begin"/>
        </w:r>
        <w:r w:rsidR="00B9466E">
          <w:rPr>
            <w:noProof/>
            <w:webHidden/>
          </w:rPr>
          <w:instrText xml:space="preserve"> PAGEREF _Toc137473371 \h </w:instrText>
        </w:r>
        <w:r w:rsidR="00B9466E">
          <w:rPr>
            <w:noProof/>
            <w:webHidden/>
          </w:rPr>
        </w:r>
        <w:r w:rsidR="00B9466E">
          <w:rPr>
            <w:noProof/>
            <w:webHidden/>
          </w:rPr>
          <w:fldChar w:fldCharType="separate"/>
        </w:r>
        <w:r w:rsidR="000C0337">
          <w:rPr>
            <w:noProof/>
            <w:webHidden/>
          </w:rPr>
          <w:t>38</w:t>
        </w:r>
        <w:r w:rsidR="00B9466E">
          <w:rPr>
            <w:noProof/>
            <w:webHidden/>
          </w:rPr>
          <w:fldChar w:fldCharType="end"/>
        </w:r>
      </w:hyperlink>
    </w:p>
    <w:p w14:paraId="2297CFA9" w14:textId="45054AA4"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72" w:history="1">
        <w:r w:rsidR="00B9466E" w:rsidRPr="00262C57">
          <w:rPr>
            <w:rStyle w:val="Hyperlink"/>
            <w:noProof/>
          </w:rPr>
          <w:t>Hình 2.2.25 Luồng xử lý cho bước tiền xử lý</w:t>
        </w:r>
        <w:r w:rsidR="00B9466E">
          <w:rPr>
            <w:noProof/>
            <w:webHidden/>
          </w:rPr>
          <w:tab/>
        </w:r>
        <w:r w:rsidR="00B9466E">
          <w:rPr>
            <w:noProof/>
            <w:webHidden/>
          </w:rPr>
          <w:fldChar w:fldCharType="begin"/>
        </w:r>
        <w:r w:rsidR="00B9466E">
          <w:rPr>
            <w:noProof/>
            <w:webHidden/>
          </w:rPr>
          <w:instrText xml:space="preserve"> PAGEREF _Toc137473372 \h </w:instrText>
        </w:r>
        <w:r w:rsidR="00B9466E">
          <w:rPr>
            <w:noProof/>
            <w:webHidden/>
          </w:rPr>
        </w:r>
        <w:r w:rsidR="00B9466E">
          <w:rPr>
            <w:noProof/>
            <w:webHidden/>
          </w:rPr>
          <w:fldChar w:fldCharType="separate"/>
        </w:r>
        <w:r w:rsidR="000C0337">
          <w:rPr>
            <w:noProof/>
            <w:webHidden/>
          </w:rPr>
          <w:t>39</w:t>
        </w:r>
        <w:r w:rsidR="00B9466E">
          <w:rPr>
            <w:noProof/>
            <w:webHidden/>
          </w:rPr>
          <w:fldChar w:fldCharType="end"/>
        </w:r>
      </w:hyperlink>
    </w:p>
    <w:p w14:paraId="35065C44" w14:textId="53F495D2"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73" w:history="1">
        <w:r w:rsidR="00B9466E" w:rsidRPr="00262C57">
          <w:rPr>
            <w:rStyle w:val="Hyperlink"/>
            <w:noProof/>
          </w:rPr>
          <w:t>Hình 2.2.26 Cấu hình OLE DB Source cho bảng Dim_Time</w:t>
        </w:r>
        <w:r w:rsidR="00B9466E">
          <w:rPr>
            <w:noProof/>
            <w:webHidden/>
          </w:rPr>
          <w:tab/>
        </w:r>
        <w:r w:rsidR="00B9466E">
          <w:rPr>
            <w:noProof/>
            <w:webHidden/>
          </w:rPr>
          <w:fldChar w:fldCharType="begin"/>
        </w:r>
        <w:r w:rsidR="00B9466E">
          <w:rPr>
            <w:noProof/>
            <w:webHidden/>
          </w:rPr>
          <w:instrText xml:space="preserve"> PAGEREF _Toc137473373 \h </w:instrText>
        </w:r>
        <w:r w:rsidR="00B9466E">
          <w:rPr>
            <w:noProof/>
            <w:webHidden/>
          </w:rPr>
        </w:r>
        <w:r w:rsidR="00B9466E">
          <w:rPr>
            <w:noProof/>
            <w:webHidden/>
          </w:rPr>
          <w:fldChar w:fldCharType="separate"/>
        </w:r>
        <w:r w:rsidR="000C0337">
          <w:rPr>
            <w:noProof/>
            <w:webHidden/>
          </w:rPr>
          <w:t>39</w:t>
        </w:r>
        <w:r w:rsidR="00B9466E">
          <w:rPr>
            <w:noProof/>
            <w:webHidden/>
          </w:rPr>
          <w:fldChar w:fldCharType="end"/>
        </w:r>
      </w:hyperlink>
    </w:p>
    <w:p w14:paraId="500E6D53" w14:textId="359E1375"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74" w:history="1">
        <w:r w:rsidR="00B9466E" w:rsidRPr="00262C57">
          <w:rPr>
            <w:rStyle w:val="Hyperlink"/>
            <w:noProof/>
          </w:rPr>
          <w:t>Hình 2.2.27 Chọn kết nối và bảng chứa dữ liệu</w:t>
        </w:r>
        <w:r w:rsidR="00B9466E">
          <w:rPr>
            <w:noProof/>
            <w:webHidden/>
          </w:rPr>
          <w:tab/>
        </w:r>
        <w:r w:rsidR="00B9466E">
          <w:rPr>
            <w:noProof/>
            <w:webHidden/>
          </w:rPr>
          <w:fldChar w:fldCharType="begin"/>
        </w:r>
        <w:r w:rsidR="00B9466E">
          <w:rPr>
            <w:noProof/>
            <w:webHidden/>
          </w:rPr>
          <w:instrText xml:space="preserve"> PAGEREF _Toc137473374 \h </w:instrText>
        </w:r>
        <w:r w:rsidR="00B9466E">
          <w:rPr>
            <w:noProof/>
            <w:webHidden/>
          </w:rPr>
        </w:r>
        <w:r w:rsidR="00B9466E">
          <w:rPr>
            <w:noProof/>
            <w:webHidden/>
          </w:rPr>
          <w:fldChar w:fldCharType="separate"/>
        </w:r>
        <w:r w:rsidR="000C0337">
          <w:rPr>
            <w:noProof/>
            <w:webHidden/>
          </w:rPr>
          <w:t>40</w:t>
        </w:r>
        <w:r w:rsidR="00B9466E">
          <w:rPr>
            <w:noProof/>
            <w:webHidden/>
          </w:rPr>
          <w:fldChar w:fldCharType="end"/>
        </w:r>
      </w:hyperlink>
    </w:p>
    <w:p w14:paraId="5484F413" w14:textId="6DC2F574"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75" w:history="1">
        <w:r w:rsidR="00B9466E" w:rsidRPr="00262C57">
          <w:rPr>
            <w:rStyle w:val="Hyperlink"/>
            <w:noProof/>
          </w:rPr>
          <w:t>Hình 2.2.28 Cấu hình Aggregate</w:t>
        </w:r>
        <w:r w:rsidR="00B9466E">
          <w:rPr>
            <w:noProof/>
            <w:webHidden/>
          </w:rPr>
          <w:tab/>
        </w:r>
        <w:r w:rsidR="00B9466E">
          <w:rPr>
            <w:noProof/>
            <w:webHidden/>
          </w:rPr>
          <w:fldChar w:fldCharType="begin"/>
        </w:r>
        <w:r w:rsidR="00B9466E">
          <w:rPr>
            <w:noProof/>
            <w:webHidden/>
          </w:rPr>
          <w:instrText xml:space="preserve"> PAGEREF _Toc137473375 \h </w:instrText>
        </w:r>
        <w:r w:rsidR="00B9466E">
          <w:rPr>
            <w:noProof/>
            <w:webHidden/>
          </w:rPr>
        </w:r>
        <w:r w:rsidR="00B9466E">
          <w:rPr>
            <w:noProof/>
            <w:webHidden/>
          </w:rPr>
          <w:fldChar w:fldCharType="separate"/>
        </w:r>
        <w:r w:rsidR="000C0337">
          <w:rPr>
            <w:noProof/>
            <w:webHidden/>
          </w:rPr>
          <w:t>41</w:t>
        </w:r>
        <w:r w:rsidR="00B9466E">
          <w:rPr>
            <w:noProof/>
            <w:webHidden/>
          </w:rPr>
          <w:fldChar w:fldCharType="end"/>
        </w:r>
      </w:hyperlink>
    </w:p>
    <w:p w14:paraId="0B945E76" w14:textId="5EEB00FE"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76" w:history="1">
        <w:r w:rsidR="00B9466E" w:rsidRPr="00262C57">
          <w:rPr>
            <w:rStyle w:val="Hyperlink"/>
            <w:noProof/>
          </w:rPr>
          <w:t>Hình 2.2.29 Chọn thuộc tính cần thiết cho bảng Dim_Time</w:t>
        </w:r>
        <w:r w:rsidR="00B9466E">
          <w:rPr>
            <w:noProof/>
            <w:webHidden/>
          </w:rPr>
          <w:tab/>
        </w:r>
        <w:r w:rsidR="00B9466E">
          <w:rPr>
            <w:noProof/>
            <w:webHidden/>
          </w:rPr>
          <w:fldChar w:fldCharType="begin"/>
        </w:r>
        <w:r w:rsidR="00B9466E">
          <w:rPr>
            <w:noProof/>
            <w:webHidden/>
          </w:rPr>
          <w:instrText xml:space="preserve"> PAGEREF _Toc137473376 \h </w:instrText>
        </w:r>
        <w:r w:rsidR="00B9466E">
          <w:rPr>
            <w:noProof/>
            <w:webHidden/>
          </w:rPr>
        </w:r>
        <w:r w:rsidR="00B9466E">
          <w:rPr>
            <w:noProof/>
            <w:webHidden/>
          </w:rPr>
          <w:fldChar w:fldCharType="separate"/>
        </w:r>
        <w:r w:rsidR="000C0337">
          <w:rPr>
            <w:noProof/>
            <w:webHidden/>
          </w:rPr>
          <w:t>42</w:t>
        </w:r>
        <w:r w:rsidR="00B9466E">
          <w:rPr>
            <w:noProof/>
            <w:webHidden/>
          </w:rPr>
          <w:fldChar w:fldCharType="end"/>
        </w:r>
      </w:hyperlink>
    </w:p>
    <w:p w14:paraId="55F89B60" w14:textId="1114291B"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77" w:history="1">
        <w:r w:rsidR="00B9466E" w:rsidRPr="00262C57">
          <w:rPr>
            <w:rStyle w:val="Hyperlink"/>
            <w:noProof/>
          </w:rPr>
          <w:t>Hình 2.2.30 Cấu hình Derrived Column</w:t>
        </w:r>
        <w:r w:rsidR="00B9466E">
          <w:rPr>
            <w:noProof/>
            <w:webHidden/>
          </w:rPr>
          <w:tab/>
        </w:r>
        <w:r w:rsidR="00B9466E">
          <w:rPr>
            <w:noProof/>
            <w:webHidden/>
          </w:rPr>
          <w:fldChar w:fldCharType="begin"/>
        </w:r>
        <w:r w:rsidR="00B9466E">
          <w:rPr>
            <w:noProof/>
            <w:webHidden/>
          </w:rPr>
          <w:instrText xml:space="preserve"> PAGEREF _Toc137473377 \h </w:instrText>
        </w:r>
        <w:r w:rsidR="00B9466E">
          <w:rPr>
            <w:noProof/>
            <w:webHidden/>
          </w:rPr>
        </w:r>
        <w:r w:rsidR="00B9466E">
          <w:rPr>
            <w:noProof/>
            <w:webHidden/>
          </w:rPr>
          <w:fldChar w:fldCharType="separate"/>
        </w:r>
        <w:r w:rsidR="000C0337">
          <w:rPr>
            <w:noProof/>
            <w:webHidden/>
          </w:rPr>
          <w:t>43</w:t>
        </w:r>
        <w:r w:rsidR="00B9466E">
          <w:rPr>
            <w:noProof/>
            <w:webHidden/>
          </w:rPr>
          <w:fldChar w:fldCharType="end"/>
        </w:r>
      </w:hyperlink>
    </w:p>
    <w:p w14:paraId="3D6D88CB" w14:textId="5101BAC6"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78" w:history="1">
        <w:r w:rsidR="00B9466E" w:rsidRPr="00262C57">
          <w:rPr>
            <w:rStyle w:val="Hyperlink"/>
            <w:noProof/>
          </w:rPr>
          <w:t>Hình 2.2.31 Tạo thuộc tính Week từ thuộc tính Date</w:t>
        </w:r>
        <w:r w:rsidR="00B9466E">
          <w:rPr>
            <w:noProof/>
            <w:webHidden/>
          </w:rPr>
          <w:tab/>
        </w:r>
        <w:r w:rsidR="00B9466E">
          <w:rPr>
            <w:noProof/>
            <w:webHidden/>
          </w:rPr>
          <w:fldChar w:fldCharType="begin"/>
        </w:r>
        <w:r w:rsidR="00B9466E">
          <w:rPr>
            <w:noProof/>
            <w:webHidden/>
          </w:rPr>
          <w:instrText xml:space="preserve"> PAGEREF _Toc137473378 \h </w:instrText>
        </w:r>
        <w:r w:rsidR="00B9466E">
          <w:rPr>
            <w:noProof/>
            <w:webHidden/>
          </w:rPr>
        </w:r>
        <w:r w:rsidR="00B9466E">
          <w:rPr>
            <w:noProof/>
            <w:webHidden/>
          </w:rPr>
          <w:fldChar w:fldCharType="separate"/>
        </w:r>
        <w:r w:rsidR="000C0337">
          <w:rPr>
            <w:noProof/>
            <w:webHidden/>
          </w:rPr>
          <w:t>44</w:t>
        </w:r>
        <w:r w:rsidR="00B9466E">
          <w:rPr>
            <w:noProof/>
            <w:webHidden/>
          </w:rPr>
          <w:fldChar w:fldCharType="end"/>
        </w:r>
      </w:hyperlink>
    </w:p>
    <w:p w14:paraId="2E25A233" w14:textId="7143E402"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79" w:history="1">
        <w:r w:rsidR="00B9466E" w:rsidRPr="00262C57">
          <w:rPr>
            <w:rStyle w:val="Hyperlink"/>
            <w:noProof/>
          </w:rPr>
          <w:t>Hình 2.2.32 Cấu hình Sort bảng Dim_Time</w:t>
        </w:r>
        <w:r w:rsidR="00B9466E">
          <w:rPr>
            <w:noProof/>
            <w:webHidden/>
          </w:rPr>
          <w:tab/>
        </w:r>
        <w:r w:rsidR="00B9466E">
          <w:rPr>
            <w:noProof/>
            <w:webHidden/>
          </w:rPr>
          <w:fldChar w:fldCharType="begin"/>
        </w:r>
        <w:r w:rsidR="00B9466E">
          <w:rPr>
            <w:noProof/>
            <w:webHidden/>
          </w:rPr>
          <w:instrText xml:space="preserve"> PAGEREF _Toc137473379 \h </w:instrText>
        </w:r>
        <w:r w:rsidR="00B9466E">
          <w:rPr>
            <w:noProof/>
            <w:webHidden/>
          </w:rPr>
        </w:r>
        <w:r w:rsidR="00B9466E">
          <w:rPr>
            <w:noProof/>
            <w:webHidden/>
          </w:rPr>
          <w:fldChar w:fldCharType="separate"/>
        </w:r>
        <w:r w:rsidR="000C0337">
          <w:rPr>
            <w:noProof/>
            <w:webHidden/>
          </w:rPr>
          <w:t>45</w:t>
        </w:r>
        <w:r w:rsidR="00B9466E">
          <w:rPr>
            <w:noProof/>
            <w:webHidden/>
          </w:rPr>
          <w:fldChar w:fldCharType="end"/>
        </w:r>
      </w:hyperlink>
    </w:p>
    <w:p w14:paraId="74CC38D2" w14:textId="12EC10D5"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80" w:history="1">
        <w:r w:rsidR="00B9466E" w:rsidRPr="00262C57">
          <w:rPr>
            <w:rStyle w:val="Hyperlink"/>
            <w:noProof/>
          </w:rPr>
          <w:t>Hình 2.2.33 Chọn những thuộc tính cần Sort</w:t>
        </w:r>
        <w:r w:rsidR="00B9466E">
          <w:rPr>
            <w:noProof/>
            <w:webHidden/>
          </w:rPr>
          <w:tab/>
        </w:r>
        <w:r w:rsidR="00B9466E">
          <w:rPr>
            <w:noProof/>
            <w:webHidden/>
          </w:rPr>
          <w:fldChar w:fldCharType="begin"/>
        </w:r>
        <w:r w:rsidR="00B9466E">
          <w:rPr>
            <w:noProof/>
            <w:webHidden/>
          </w:rPr>
          <w:instrText xml:space="preserve"> PAGEREF _Toc137473380 \h </w:instrText>
        </w:r>
        <w:r w:rsidR="00B9466E">
          <w:rPr>
            <w:noProof/>
            <w:webHidden/>
          </w:rPr>
        </w:r>
        <w:r w:rsidR="00B9466E">
          <w:rPr>
            <w:noProof/>
            <w:webHidden/>
          </w:rPr>
          <w:fldChar w:fldCharType="separate"/>
        </w:r>
        <w:r w:rsidR="000C0337">
          <w:rPr>
            <w:noProof/>
            <w:webHidden/>
          </w:rPr>
          <w:t>46</w:t>
        </w:r>
        <w:r w:rsidR="00B9466E">
          <w:rPr>
            <w:noProof/>
            <w:webHidden/>
          </w:rPr>
          <w:fldChar w:fldCharType="end"/>
        </w:r>
      </w:hyperlink>
    </w:p>
    <w:p w14:paraId="59ACB644" w14:textId="2B5ECBFC"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81" w:history="1">
        <w:r w:rsidR="00B9466E" w:rsidRPr="00262C57">
          <w:rPr>
            <w:rStyle w:val="Hyperlink"/>
            <w:noProof/>
          </w:rPr>
          <w:t>Hình 2.2.34 Cấu hình OLE DB Destination</w:t>
        </w:r>
        <w:r w:rsidR="00B9466E">
          <w:rPr>
            <w:noProof/>
            <w:webHidden/>
          </w:rPr>
          <w:tab/>
        </w:r>
        <w:r w:rsidR="00B9466E">
          <w:rPr>
            <w:noProof/>
            <w:webHidden/>
          </w:rPr>
          <w:fldChar w:fldCharType="begin"/>
        </w:r>
        <w:r w:rsidR="00B9466E">
          <w:rPr>
            <w:noProof/>
            <w:webHidden/>
          </w:rPr>
          <w:instrText xml:space="preserve"> PAGEREF _Toc137473381 \h </w:instrText>
        </w:r>
        <w:r w:rsidR="00B9466E">
          <w:rPr>
            <w:noProof/>
            <w:webHidden/>
          </w:rPr>
        </w:r>
        <w:r w:rsidR="00B9466E">
          <w:rPr>
            <w:noProof/>
            <w:webHidden/>
          </w:rPr>
          <w:fldChar w:fldCharType="separate"/>
        </w:r>
        <w:r w:rsidR="000C0337">
          <w:rPr>
            <w:noProof/>
            <w:webHidden/>
          </w:rPr>
          <w:t>47</w:t>
        </w:r>
        <w:r w:rsidR="00B9466E">
          <w:rPr>
            <w:noProof/>
            <w:webHidden/>
          </w:rPr>
          <w:fldChar w:fldCharType="end"/>
        </w:r>
      </w:hyperlink>
    </w:p>
    <w:p w14:paraId="51D930C9" w14:textId="7B981079"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82" w:history="1">
        <w:r w:rsidR="00B9466E" w:rsidRPr="00262C57">
          <w:rPr>
            <w:rStyle w:val="Hyperlink"/>
            <w:noProof/>
          </w:rPr>
          <w:t>Hình 2.2.35 Tạo mới bảng Dim_Time ở database</w:t>
        </w:r>
        <w:r w:rsidR="00B9466E">
          <w:rPr>
            <w:noProof/>
            <w:webHidden/>
          </w:rPr>
          <w:tab/>
        </w:r>
        <w:r w:rsidR="00B9466E">
          <w:rPr>
            <w:noProof/>
            <w:webHidden/>
          </w:rPr>
          <w:fldChar w:fldCharType="begin"/>
        </w:r>
        <w:r w:rsidR="00B9466E">
          <w:rPr>
            <w:noProof/>
            <w:webHidden/>
          </w:rPr>
          <w:instrText xml:space="preserve"> PAGEREF _Toc137473382 \h </w:instrText>
        </w:r>
        <w:r w:rsidR="00B9466E">
          <w:rPr>
            <w:noProof/>
            <w:webHidden/>
          </w:rPr>
        </w:r>
        <w:r w:rsidR="00B9466E">
          <w:rPr>
            <w:noProof/>
            <w:webHidden/>
          </w:rPr>
          <w:fldChar w:fldCharType="separate"/>
        </w:r>
        <w:r w:rsidR="000C0337">
          <w:rPr>
            <w:noProof/>
            <w:webHidden/>
          </w:rPr>
          <w:t>48</w:t>
        </w:r>
        <w:r w:rsidR="00B9466E">
          <w:rPr>
            <w:noProof/>
            <w:webHidden/>
          </w:rPr>
          <w:fldChar w:fldCharType="end"/>
        </w:r>
      </w:hyperlink>
    </w:p>
    <w:p w14:paraId="14315FF2" w14:textId="52526443"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83" w:history="1">
        <w:r w:rsidR="00B9466E" w:rsidRPr="00262C57">
          <w:rPr>
            <w:rStyle w:val="Hyperlink"/>
            <w:noProof/>
          </w:rPr>
          <w:t>Hình 2.2.36 Kiểm tra mapping các thuộc tính ở Dim_Time</w:t>
        </w:r>
        <w:r w:rsidR="00B9466E">
          <w:rPr>
            <w:noProof/>
            <w:webHidden/>
          </w:rPr>
          <w:tab/>
        </w:r>
        <w:r w:rsidR="00B9466E">
          <w:rPr>
            <w:noProof/>
            <w:webHidden/>
          </w:rPr>
          <w:fldChar w:fldCharType="begin"/>
        </w:r>
        <w:r w:rsidR="00B9466E">
          <w:rPr>
            <w:noProof/>
            <w:webHidden/>
          </w:rPr>
          <w:instrText xml:space="preserve"> PAGEREF _Toc137473383 \h </w:instrText>
        </w:r>
        <w:r w:rsidR="00B9466E">
          <w:rPr>
            <w:noProof/>
            <w:webHidden/>
          </w:rPr>
        </w:r>
        <w:r w:rsidR="00B9466E">
          <w:rPr>
            <w:noProof/>
            <w:webHidden/>
          </w:rPr>
          <w:fldChar w:fldCharType="separate"/>
        </w:r>
        <w:r w:rsidR="000C0337">
          <w:rPr>
            <w:noProof/>
            <w:webHidden/>
          </w:rPr>
          <w:t>49</w:t>
        </w:r>
        <w:r w:rsidR="00B9466E">
          <w:rPr>
            <w:noProof/>
            <w:webHidden/>
          </w:rPr>
          <w:fldChar w:fldCharType="end"/>
        </w:r>
      </w:hyperlink>
    </w:p>
    <w:p w14:paraId="453A80FC" w14:textId="6BC6A29D"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84" w:history="1">
        <w:r w:rsidR="00B9466E" w:rsidRPr="00262C57">
          <w:rPr>
            <w:rStyle w:val="Hyperlink"/>
            <w:noProof/>
          </w:rPr>
          <w:t>Hình 2.2.37 Trạng thái luồng xử lý cho bảng Dim_Time</w:t>
        </w:r>
        <w:r w:rsidR="00B9466E">
          <w:rPr>
            <w:noProof/>
            <w:webHidden/>
          </w:rPr>
          <w:tab/>
        </w:r>
        <w:r w:rsidR="00B9466E">
          <w:rPr>
            <w:noProof/>
            <w:webHidden/>
          </w:rPr>
          <w:fldChar w:fldCharType="begin"/>
        </w:r>
        <w:r w:rsidR="00B9466E">
          <w:rPr>
            <w:noProof/>
            <w:webHidden/>
          </w:rPr>
          <w:instrText xml:space="preserve"> PAGEREF _Toc137473384 \h </w:instrText>
        </w:r>
        <w:r w:rsidR="00B9466E">
          <w:rPr>
            <w:noProof/>
            <w:webHidden/>
          </w:rPr>
        </w:r>
        <w:r w:rsidR="00B9466E">
          <w:rPr>
            <w:noProof/>
            <w:webHidden/>
          </w:rPr>
          <w:fldChar w:fldCharType="separate"/>
        </w:r>
        <w:r w:rsidR="000C0337">
          <w:rPr>
            <w:noProof/>
            <w:webHidden/>
          </w:rPr>
          <w:t>50</w:t>
        </w:r>
        <w:r w:rsidR="00B9466E">
          <w:rPr>
            <w:noProof/>
            <w:webHidden/>
          </w:rPr>
          <w:fldChar w:fldCharType="end"/>
        </w:r>
      </w:hyperlink>
    </w:p>
    <w:p w14:paraId="7073149E" w14:textId="016DC6F4"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85" w:history="1">
        <w:r w:rsidR="00B9466E" w:rsidRPr="00262C57">
          <w:rPr>
            <w:rStyle w:val="Hyperlink"/>
            <w:noProof/>
          </w:rPr>
          <w:t>Hình 2.2.38 Luồng xử lý cho bảng Dim_County</w:t>
        </w:r>
        <w:r w:rsidR="00B9466E">
          <w:rPr>
            <w:noProof/>
            <w:webHidden/>
          </w:rPr>
          <w:tab/>
        </w:r>
        <w:r w:rsidR="00B9466E">
          <w:rPr>
            <w:noProof/>
            <w:webHidden/>
          </w:rPr>
          <w:fldChar w:fldCharType="begin"/>
        </w:r>
        <w:r w:rsidR="00B9466E">
          <w:rPr>
            <w:noProof/>
            <w:webHidden/>
          </w:rPr>
          <w:instrText xml:space="preserve"> PAGEREF _Toc137473385 \h </w:instrText>
        </w:r>
        <w:r w:rsidR="00B9466E">
          <w:rPr>
            <w:noProof/>
            <w:webHidden/>
          </w:rPr>
        </w:r>
        <w:r w:rsidR="00B9466E">
          <w:rPr>
            <w:noProof/>
            <w:webHidden/>
          </w:rPr>
          <w:fldChar w:fldCharType="separate"/>
        </w:r>
        <w:r w:rsidR="000C0337">
          <w:rPr>
            <w:noProof/>
            <w:webHidden/>
          </w:rPr>
          <w:t>50</w:t>
        </w:r>
        <w:r w:rsidR="00B9466E">
          <w:rPr>
            <w:noProof/>
            <w:webHidden/>
          </w:rPr>
          <w:fldChar w:fldCharType="end"/>
        </w:r>
      </w:hyperlink>
    </w:p>
    <w:p w14:paraId="09EADFC5" w14:textId="32088814"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86" w:history="1">
        <w:r w:rsidR="00B9466E" w:rsidRPr="00262C57">
          <w:rPr>
            <w:rStyle w:val="Hyperlink"/>
            <w:noProof/>
          </w:rPr>
          <w:t>Hình 2.2.39 Chọn kết nối và bảng chứa dữ liệu cho Dim_County</w:t>
        </w:r>
        <w:r w:rsidR="00B9466E">
          <w:rPr>
            <w:noProof/>
            <w:webHidden/>
          </w:rPr>
          <w:tab/>
        </w:r>
        <w:r w:rsidR="00B9466E">
          <w:rPr>
            <w:noProof/>
            <w:webHidden/>
          </w:rPr>
          <w:fldChar w:fldCharType="begin"/>
        </w:r>
        <w:r w:rsidR="00B9466E">
          <w:rPr>
            <w:noProof/>
            <w:webHidden/>
          </w:rPr>
          <w:instrText xml:space="preserve"> PAGEREF _Toc137473386 \h </w:instrText>
        </w:r>
        <w:r w:rsidR="00B9466E">
          <w:rPr>
            <w:noProof/>
            <w:webHidden/>
          </w:rPr>
        </w:r>
        <w:r w:rsidR="00B9466E">
          <w:rPr>
            <w:noProof/>
            <w:webHidden/>
          </w:rPr>
          <w:fldChar w:fldCharType="separate"/>
        </w:r>
        <w:r w:rsidR="000C0337">
          <w:rPr>
            <w:noProof/>
            <w:webHidden/>
          </w:rPr>
          <w:t>51</w:t>
        </w:r>
        <w:r w:rsidR="00B9466E">
          <w:rPr>
            <w:noProof/>
            <w:webHidden/>
          </w:rPr>
          <w:fldChar w:fldCharType="end"/>
        </w:r>
      </w:hyperlink>
    </w:p>
    <w:p w14:paraId="1297517A" w14:textId="56BBFF23"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87" w:history="1">
        <w:r w:rsidR="00B9466E" w:rsidRPr="00262C57">
          <w:rPr>
            <w:rStyle w:val="Hyperlink"/>
            <w:noProof/>
          </w:rPr>
          <w:t>Hình 2.2.40 Chọn thuộc tính cần thiết cho bảng Dim_County</w:t>
        </w:r>
        <w:r w:rsidR="00B9466E">
          <w:rPr>
            <w:noProof/>
            <w:webHidden/>
          </w:rPr>
          <w:tab/>
        </w:r>
        <w:r w:rsidR="00B9466E">
          <w:rPr>
            <w:noProof/>
            <w:webHidden/>
          </w:rPr>
          <w:fldChar w:fldCharType="begin"/>
        </w:r>
        <w:r w:rsidR="00B9466E">
          <w:rPr>
            <w:noProof/>
            <w:webHidden/>
          </w:rPr>
          <w:instrText xml:space="preserve"> PAGEREF _Toc137473387 \h </w:instrText>
        </w:r>
        <w:r w:rsidR="00B9466E">
          <w:rPr>
            <w:noProof/>
            <w:webHidden/>
          </w:rPr>
        </w:r>
        <w:r w:rsidR="00B9466E">
          <w:rPr>
            <w:noProof/>
            <w:webHidden/>
          </w:rPr>
          <w:fldChar w:fldCharType="separate"/>
        </w:r>
        <w:r w:rsidR="000C0337">
          <w:rPr>
            <w:noProof/>
            <w:webHidden/>
          </w:rPr>
          <w:t>52</w:t>
        </w:r>
        <w:r w:rsidR="00B9466E">
          <w:rPr>
            <w:noProof/>
            <w:webHidden/>
          </w:rPr>
          <w:fldChar w:fldCharType="end"/>
        </w:r>
      </w:hyperlink>
    </w:p>
    <w:p w14:paraId="521D5EAE" w14:textId="454E51D4"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88" w:history="1">
        <w:r w:rsidR="00B9466E" w:rsidRPr="00262C57">
          <w:rPr>
            <w:rStyle w:val="Hyperlink"/>
            <w:noProof/>
          </w:rPr>
          <w:t>Hình 2.2.41 Chọn những thuộc tính cần Sort cho bảng Dim_County</w:t>
        </w:r>
        <w:r w:rsidR="00B9466E">
          <w:rPr>
            <w:noProof/>
            <w:webHidden/>
          </w:rPr>
          <w:tab/>
        </w:r>
        <w:r w:rsidR="00B9466E">
          <w:rPr>
            <w:noProof/>
            <w:webHidden/>
          </w:rPr>
          <w:fldChar w:fldCharType="begin"/>
        </w:r>
        <w:r w:rsidR="00B9466E">
          <w:rPr>
            <w:noProof/>
            <w:webHidden/>
          </w:rPr>
          <w:instrText xml:space="preserve"> PAGEREF _Toc137473388 \h </w:instrText>
        </w:r>
        <w:r w:rsidR="00B9466E">
          <w:rPr>
            <w:noProof/>
            <w:webHidden/>
          </w:rPr>
        </w:r>
        <w:r w:rsidR="00B9466E">
          <w:rPr>
            <w:noProof/>
            <w:webHidden/>
          </w:rPr>
          <w:fldChar w:fldCharType="separate"/>
        </w:r>
        <w:r w:rsidR="000C0337">
          <w:rPr>
            <w:noProof/>
            <w:webHidden/>
          </w:rPr>
          <w:t>53</w:t>
        </w:r>
        <w:r w:rsidR="00B9466E">
          <w:rPr>
            <w:noProof/>
            <w:webHidden/>
          </w:rPr>
          <w:fldChar w:fldCharType="end"/>
        </w:r>
      </w:hyperlink>
    </w:p>
    <w:p w14:paraId="4BC61D3D" w14:textId="44C5A65E"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89" w:history="1">
        <w:r w:rsidR="00B9466E" w:rsidRPr="00262C57">
          <w:rPr>
            <w:rStyle w:val="Hyperlink"/>
            <w:noProof/>
          </w:rPr>
          <w:t>Hình 2.2.42 Tạo mới bảng Dim_County ở database</w:t>
        </w:r>
        <w:r w:rsidR="00B9466E">
          <w:rPr>
            <w:noProof/>
            <w:webHidden/>
          </w:rPr>
          <w:tab/>
        </w:r>
        <w:r w:rsidR="00B9466E">
          <w:rPr>
            <w:noProof/>
            <w:webHidden/>
          </w:rPr>
          <w:fldChar w:fldCharType="begin"/>
        </w:r>
        <w:r w:rsidR="00B9466E">
          <w:rPr>
            <w:noProof/>
            <w:webHidden/>
          </w:rPr>
          <w:instrText xml:space="preserve"> PAGEREF _Toc137473389 \h </w:instrText>
        </w:r>
        <w:r w:rsidR="00B9466E">
          <w:rPr>
            <w:noProof/>
            <w:webHidden/>
          </w:rPr>
        </w:r>
        <w:r w:rsidR="00B9466E">
          <w:rPr>
            <w:noProof/>
            <w:webHidden/>
          </w:rPr>
          <w:fldChar w:fldCharType="separate"/>
        </w:r>
        <w:r w:rsidR="000C0337">
          <w:rPr>
            <w:noProof/>
            <w:webHidden/>
          </w:rPr>
          <w:t>54</w:t>
        </w:r>
        <w:r w:rsidR="00B9466E">
          <w:rPr>
            <w:noProof/>
            <w:webHidden/>
          </w:rPr>
          <w:fldChar w:fldCharType="end"/>
        </w:r>
      </w:hyperlink>
    </w:p>
    <w:p w14:paraId="0A5C99CF" w14:textId="3AA58864"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90" w:history="1">
        <w:r w:rsidR="00B9466E" w:rsidRPr="00262C57">
          <w:rPr>
            <w:rStyle w:val="Hyperlink"/>
            <w:noProof/>
          </w:rPr>
          <w:t>Hình 2.2.43 Kiểm tra mapping các thuộc tính Dim_County</w:t>
        </w:r>
        <w:r w:rsidR="00B9466E">
          <w:rPr>
            <w:noProof/>
            <w:webHidden/>
          </w:rPr>
          <w:tab/>
        </w:r>
        <w:r w:rsidR="00B9466E">
          <w:rPr>
            <w:noProof/>
            <w:webHidden/>
          </w:rPr>
          <w:fldChar w:fldCharType="begin"/>
        </w:r>
        <w:r w:rsidR="00B9466E">
          <w:rPr>
            <w:noProof/>
            <w:webHidden/>
          </w:rPr>
          <w:instrText xml:space="preserve"> PAGEREF _Toc137473390 \h </w:instrText>
        </w:r>
        <w:r w:rsidR="00B9466E">
          <w:rPr>
            <w:noProof/>
            <w:webHidden/>
          </w:rPr>
        </w:r>
        <w:r w:rsidR="00B9466E">
          <w:rPr>
            <w:noProof/>
            <w:webHidden/>
          </w:rPr>
          <w:fldChar w:fldCharType="separate"/>
        </w:r>
        <w:r w:rsidR="000C0337">
          <w:rPr>
            <w:noProof/>
            <w:webHidden/>
          </w:rPr>
          <w:t>55</w:t>
        </w:r>
        <w:r w:rsidR="00B9466E">
          <w:rPr>
            <w:noProof/>
            <w:webHidden/>
          </w:rPr>
          <w:fldChar w:fldCharType="end"/>
        </w:r>
      </w:hyperlink>
    </w:p>
    <w:p w14:paraId="1D855C37" w14:textId="4CDB65BF"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91" w:history="1">
        <w:r w:rsidR="00B9466E" w:rsidRPr="00262C57">
          <w:rPr>
            <w:rStyle w:val="Hyperlink"/>
            <w:noProof/>
          </w:rPr>
          <w:t>Hình 2.2.44 Trạng thái luồng xử lý cho bảng Dim_County</w:t>
        </w:r>
        <w:r w:rsidR="00B9466E">
          <w:rPr>
            <w:noProof/>
            <w:webHidden/>
          </w:rPr>
          <w:tab/>
        </w:r>
        <w:r w:rsidR="00B9466E">
          <w:rPr>
            <w:noProof/>
            <w:webHidden/>
          </w:rPr>
          <w:fldChar w:fldCharType="begin"/>
        </w:r>
        <w:r w:rsidR="00B9466E">
          <w:rPr>
            <w:noProof/>
            <w:webHidden/>
          </w:rPr>
          <w:instrText xml:space="preserve"> PAGEREF _Toc137473391 \h </w:instrText>
        </w:r>
        <w:r w:rsidR="00B9466E">
          <w:rPr>
            <w:noProof/>
            <w:webHidden/>
          </w:rPr>
        </w:r>
        <w:r w:rsidR="00B9466E">
          <w:rPr>
            <w:noProof/>
            <w:webHidden/>
          </w:rPr>
          <w:fldChar w:fldCharType="separate"/>
        </w:r>
        <w:r w:rsidR="000C0337">
          <w:rPr>
            <w:noProof/>
            <w:webHidden/>
          </w:rPr>
          <w:t>56</w:t>
        </w:r>
        <w:r w:rsidR="00B9466E">
          <w:rPr>
            <w:noProof/>
            <w:webHidden/>
          </w:rPr>
          <w:fldChar w:fldCharType="end"/>
        </w:r>
      </w:hyperlink>
    </w:p>
    <w:p w14:paraId="202F5E6F" w14:textId="4BC7DD93"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92" w:history="1">
        <w:r w:rsidR="00B9466E" w:rsidRPr="00262C57">
          <w:rPr>
            <w:rStyle w:val="Hyperlink"/>
            <w:noProof/>
          </w:rPr>
          <w:t>Hình 2.2.45 Luồng xử lý cho bảng Dim_City</w:t>
        </w:r>
        <w:r w:rsidR="00B9466E">
          <w:rPr>
            <w:noProof/>
            <w:webHidden/>
          </w:rPr>
          <w:tab/>
        </w:r>
        <w:r w:rsidR="00B9466E">
          <w:rPr>
            <w:noProof/>
            <w:webHidden/>
          </w:rPr>
          <w:fldChar w:fldCharType="begin"/>
        </w:r>
        <w:r w:rsidR="00B9466E">
          <w:rPr>
            <w:noProof/>
            <w:webHidden/>
          </w:rPr>
          <w:instrText xml:space="preserve"> PAGEREF _Toc137473392 \h </w:instrText>
        </w:r>
        <w:r w:rsidR="00B9466E">
          <w:rPr>
            <w:noProof/>
            <w:webHidden/>
          </w:rPr>
        </w:r>
        <w:r w:rsidR="00B9466E">
          <w:rPr>
            <w:noProof/>
            <w:webHidden/>
          </w:rPr>
          <w:fldChar w:fldCharType="separate"/>
        </w:r>
        <w:r w:rsidR="000C0337">
          <w:rPr>
            <w:noProof/>
            <w:webHidden/>
          </w:rPr>
          <w:t>56</w:t>
        </w:r>
        <w:r w:rsidR="00B9466E">
          <w:rPr>
            <w:noProof/>
            <w:webHidden/>
          </w:rPr>
          <w:fldChar w:fldCharType="end"/>
        </w:r>
      </w:hyperlink>
    </w:p>
    <w:p w14:paraId="5446817E" w14:textId="130437CE"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93" w:history="1">
        <w:r w:rsidR="00B9466E" w:rsidRPr="00262C57">
          <w:rPr>
            <w:rStyle w:val="Hyperlink"/>
            <w:noProof/>
          </w:rPr>
          <w:t>Hình 2.2.46 Chọn kết nối và bảng chứa dữ liệu cho Dim_City</w:t>
        </w:r>
        <w:r w:rsidR="00B9466E">
          <w:rPr>
            <w:noProof/>
            <w:webHidden/>
          </w:rPr>
          <w:tab/>
        </w:r>
        <w:r w:rsidR="00B9466E">
          <w:rPr>
            <w:noProof/>
            <w:webHidden/>
          </w:rPr>
          <w:fldChar w:fldCharType="begin"/>
        </w:r>
        <w:r w:rsidR="00B9466E">
          <w:rPr>
            <w:noProof/>
            <w:webHidden/>
          </w:rPr>
          <w:instrText xml:space="preserve"> PAGEREF _Toc137473393 \h </w:instrText>
        </w:r>
        <w:r w:rsidR="00B9466E">
          <w:rPr>
            <w:noProof/>
            <w:webHidden/>
          </w:rPr>
        </w:r>
        <w:r w:rsidR="00B9466E">
          <w:rPr>
            <w:noProof/>
            <w:webHidden/>
          </w:rPr>
          <w:fldChar w:fldCharType="separate"/>
        </w:r>
        <w:r w:rsidR="000C0337">
          <w:rPr>
            <w:noProof/>
            <w:webHidden/>
          </w:rPr>
          <w:t>57</w:t>
        </w:r>
        <w:r w:rsidR="00B9466E">
          <w:rPr>
            <w:noProof/>
            <w:webHidden/>
          </w:rPr>
          <w:fldChar w:fldCharType="end"/>
        </w:r>
      </w:hyperlink>
    </w:p>
    <w:p w14:paraId="2FE2AF51" w14:textId="06FE76AB"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94" w:history="1">
        <w:r w:rsidR="00B9466E" w:rsidRPr="00262C57">
          <w:rPr>
            <w:rStyle w:val="Hyperlink"/>
            <w:noProof/>
          </w:rPr>
          <w:t>Hình 2.2.47 Chọn thuộc tính cần thiết cho bảng Dim_City</w:t>
        </w:r>
        <w:r w:rsidR="00B9466E">
          <w:rPr>
            <w:noProof/>
            <w:webHidden/>
          </w:rPr>
          <w:tab/>
        </w:r>
        <w:r w:rsidR="00B9466E">
          <w:rPr>
            <w:noProof/>
            <w:webHidden/>
          </w:rPr>
          <w:fldChar w:fldCharType="begin"/>
        </w:r>
        <w:r w:rsidR="00B9466E">
          <w:rPr>
            <w:noProof/>
            <w:webHidden/>
          </w:rPr>
          <w:instrText xml:space="preserve"> PAGEREF _Toc137473394 \h </w:instrText>
        </w:r>
        <w:r w:rsidR="00B9466E">
          <w:rPr>
            <w:noProof/>
            <w:webHidden/>
          </w:rPr>
        </w:r>
        <w:r w:rsidR="00B9466E">
          <w:rPr>
            <w:noProof/>
            <w:webHidden/>
          </w:rPr>
          <w:fldChar w:fldCharType="separate"/>
        </w:r>
        <w:r w:rsidR="000C0337">
          <w:rPr>
            <w:noProof/>
            <w:webHidden/>
          </w:rPr>
          <w:t>58</w:t>
        </w:r>
        <w:r w:rsidR="00B9466E">
          <w:rPr>
            <w:noProof/>
            <w:webHidden/>
          </w:rPr>
          <w:fldChar w:fldCharType="end"/>
        </w:r>
      </w:hyperlink>
    </w:p>
    <w:p w14:paraId="266C8986" w14:textId="0C30D8EE"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95" w:history="1">
        <w:r w:rsidR="00B9466E" w:rsidRPr="00262C57">
          <w:rPr>
            <w:rStyle w:val="Hyperlink"/>
            <w:noProof/>
          </w:rPr>
          <w:t>Hình 2.2.48 Chọn những thuộc tính cần Sort cho bảng Dim_City</w:t>
        </w:r>
        <w:r w:rsidR="00B9466E">
          <w:rPr>
            <w:noProof/>
            <w:webHidden/>
          </w:rPr>
          <w:tab/>
        </w:r>
        <w:r w:rsidR="00B9466E">
          <w:rPr>
            <w:noProof/>
            <w:webHidden/>
          </w:rPr>
          <w:fldChar w:fldCharType="begin"/>
        </w:r>
        <w:r w:rsidR="00B9466E">
          <w:rPr>
            <w:noProof/>
            <w:webHidden/>
          </w:rPr>
          <w:instrText xml:space="preserve"> PAGEREF _Toc137473395 \h </w:instrText>
        </w:r>
        <w:r w:rsidR="00B9466E">
          <w:rPr>
            <w:noProof/>
            <w:webHidden/>
          </w:rPr>
        </w:r>
        <w:r w:rsidR="00B9466E">
          <w:rPr>
            <w:noProof/>
            <w:webHidden/>
          </w:rPr>
          <w:fldChar w:fldCharType="separate"/>
        </w:r>
        <w:r w:rsidR="000C0337">
          <w:rPr>
            <w:noProof/>
            <w:webHidden/>
          </w:rPr>
          <w:t>59</w:t>
        </w:r>
        <w:r w:rsidR="00B9466E">
          <w:rPr>
            <w:noProof/>
            <w:webHidden/>
          </w:rPr>
          <w:fldChar w:fldCharType="end"/>
        </w:r>
      </w:hyperlink>
    </w:p>
    <w:p w14:paraId="2CE49E04" w14:textId="765907B7"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96" w:history="1">
        <w:r w:rsidR="00B9466E" w:rsidRPr="00262C57">
          <w:rPr>
            <w:rStyle w:val="Hyperlink"/>
            <w:noProof/>
          </w:rPr>
          <w:t>Hình 2.2.49 Tạo mới bảng Dim_City ở database</w:t>
        </w:r>
        <w:r w:rsidR="00B9466E">
          <w:rPr>
            <w:noProof/>
            <w:webHidden/>
          </w:rPr>
          <w:tab/>
        </w:r>
        <w:r w:rsidR="00B9466E">
          <w:rPr>
            <w:noProof/>
            <w:webHidden/>
          </w:rPr>
          <w:fldChar w:fldCharType="begin"/>
        </w:r>
        <w:r w:rsidR="00B9466E">
          <w:rPr>
            <w:noProof/>
            <w:webHidden/>
          </w:rPr>
          <w:instrText xml:space="preserve"> PAGEREF _Toc137473396 \h </w:instrText>
        </w:r>
        <w:r w:rsidR="00B9466E">
          <w:rPr>
            <w:noProof/>
            <w:webHidden/>
          </w:rPr>
        </w:r>
        <w:r w:rsidR="00B9466E">
          <w:rPr>
            <w:noProof/>
            <w:webHidden/>
          </w:rPr>
          <w:fldChar w:fldCharType="separate"/>
        </w:r>
        <w:r w:rsidR="000C0337">
          <w:rPr>
            <w:noProof/>
            <w:webHidden/>
          </w:rPr>
          <w:t>60</w:t>
        </w:r>
        <w:r w:rsidR="00B9466E">
          <w:rPr>
            <w:noProof/>
            <w:webHidden/>
          </w:rPr>
          <w:fldChar w:fldCharType="end"/>
        </w:r>
      </w:hyperlink>
    </w:p>
    <w:p w14:paraId="598ECC1B" w14:textId="55CD9EE4"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97" w:history="1">
        <w:r w:rsidR="00B9466E" w:rsidRPr="00262C57">
          <w:rPr>
            <w:rStyle w:val="Hyperlink"/>
            <w:noProof/>
          </w:rPr>
          <w:t>Hình 2.2.50 Kiểm tra mapping các thuộc tính Dim_City</w:t>
        </w:r>
        <w:r w:rsidR="00B9466E">
          <w:rPr>
            <w:noProof/>
            <w:webHidden/>
          </w:rPr>
          <w:tab/>
        </w:r>
        <w:r w:rsidR="00B9466E">
          <w:rPr>
            <w:noProof/>
            <w:webHidden/>
          </w:rPr>
          <w:fldChar w:fldCharType="begin"/>
        </w:r>
        <w:r w:rsidR="00B9466E">
          <w:rPr>
            <w:noProof/>
            <w:webHidden/>
          </w:rPr>
          <w:instrText xml:space="preserve"> PAGEREF _Toc137473397 \h </w:instrText>
        </w:r>
        <w:r w:rsidR="00B9466E">
          <w:rPr>
            <w:noProof/>
            <w:webHidden/>
          </w:rPr>
        </w:r>
        <w:r w:rsidR="00B9466E">
          <w:rPr>
            <w:noProof/>
            <w:webHidden/>
          </w:rPr>
          <w:fldChar w:fldCharType="separate"/>
        </w:r>
        <w:r w:rsidR="000C0337">
          <w:rPr>
            <w:noProof/>
            <w:webHidden/>
          </w:rPr>
          <w:t>61</w:t>
        </w:r>
        <w:r w:rsidR="00B9466E">
          <w:rPr>
            <w:noProof/>
            <w:webHidden/>
          </w:rPr>
          <w:fldChar w:fldCharType="end"/>
        </w:r>
      </w:hyperlink>
    </w:p>
    <w:p w14:paraId="5638FAAE" w14:textId="073FAD63"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98" w:history="1">
        <w:r w:rsidR="00B9466E" w:rsidRPr="00262C57">
          <w:rPr>
            <w:rStyle w:val="Hyperlink"/>
            <w:noProof/>
          </w:rPr>
          <w:t>Hình 2.2.51 Trạng thái luồng xử lý cho bảng Dim_City</w:t>
        </w:r>
        <w:r w:rsidR="00B9466E">
          <w:rPr>
            <w:noProof/>
            <w:webHidden/>
          </w:rPr>
          <w:tab/>
        </w:r>
        <w:r w:rsidR="00B9466E">
          <w:rPr>
            <w:noProof/>
            <w:webHidden/>
          </w:rPr>
          <w:fldChar w:fldCharType="begin"/>
        </w:r>
        <w:r w:rsidR="00B9466E">
          <w:rPr>
            <w:noProof/>
            <w:webHidden/>
          </w:rPr>
          <w:instrText xml:space="preserve"> PAGEREF _Toc137473398 \h </w:instrText>
        </w:r>
        <w:r w:rsidR="00B9466E">
          <w:rPr>
            <w:noProof/>
            <w:webHidden/>
          </w:rPr>
        </w:r>
        <w:r w:rsidR="00B9466E">
          <w:rPr>
            <w:noProof/>
            <w:webHidden/>
          </w:rPr>
          <w:fldChar w:fldCharType="separate"/>
        </w:r>
        <w:r w:rsidR="000C0337">
          <w:rPr>
            <w:noProof/>
            <w:webHidden/>
          </w:rPr>
          <w:t>62</w:t>
        </w:r>
        <w:r w:rsidR="00B9466E">
          <w:rPr>
            <w:noProof/>
            <w:webHidden/>
          </w:rPr>
          <w:fldChar w:fldCharType="end"/>
        </w:r>
      </w:hyperlink>
    </w:p>
    <w:p w14:paraId="62F5BB01" w14:textId="51A7F529"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399" w:history="1">
        <w:r w:rsidR="00B9466E" w:rsidRPr="00262C57">
          <w:rPr>
            <w:rStyle w:val="Hyperlink"/>
            <w:noProof/>
          </w:rPr>
          <w:t>Hình 2.2.52 Luồng xử lý cho bảng Dim_Store</w:t>
        </w:r>
        <w:r w:rsidR="00B9466E">
          <w:rPr>
            <w:noProof/>
            <w:webHidden/>
          </w:rPr>
          <w:tab/>
        </w:r>
        <w:r w:rsidR="00B9466E">
          <w:rPr>
            <w:noProof/>
            <w:webHidden/>
          </w:rPr>
          <w:fldChar w:fldCharType="begin"/>
        </w:r>
        <w:r w:rsidR="00B9466E">
          <w:rPr>
            <w:noProof/>
            <w:webHidden/>
          </w:rPr>
          <w:instrText xml:space="preserve"> PAGEREF _Toc137473399 \h </w:instrText>
        </w:r>
        <w:r w:rsidR="00B9466E">
          <w:rPr>
            <w:noProof/>
            <w:webHidden/>
          </w:rPr>
        </w:r>
        <w:r w:rsidR="00B9466E">
          <w:rPr>
            <w:noProof/>
            <w:webHidden/>
          </w:rPr>
          <w:fldChar w:fldCharType="separate"/>
        </w:r>
        <w:r w:rsidR="000C0337">
          <w:rPr>
            <w:noProof/>
            <w:webHidden/>
          </w:rPr>
          <w:t>62</w:t>
        </w:r>
        <w:r w:rsidR="00B9466E">
          <w:rPr>
            <w:noProof/>
            <w:webHidden/>
          </w:rPr>
          <w:fldChar w:fldCharType="end"/>
        </w:r>
      </w:hyperlink>
    </w:p>
    <w:p w14:paraId="0813EE62" w14:textId="2CA2E887"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00" w:history="1">
        <w:r w:rsidR="00B9466E" w:rsidRPr="00262C57">
          <w:rPr>
            <w:rStyle w:val="Hyperlink"/>
            <w:noProof/>
          </w:rPr>
          <w:t>Hình 2.2.53 Chọn kết nối và bảng chứa dữ liệu cho Dim_Store</w:t>
        </w:r>
        <w:r w:rsidR="00B9466E">
          <w:rPr>
            <w:noProof/>
            <w:webHidden/>
          </w:rPr>
          <w:tab/>
        </w:r>
        <w:r w:rsidR="00B9466E">
          <w:rPr>
            <w:noProof/>
            <w:webHidden/>
          </w:rPr>
          <w:fldChar w:fldCharType="begin"/>
        </w:r>
        <w:r w:rsidR="00B9466E">
          <w:rPr>
            <w:noProof/>
            <w:webHidden/>
          </w:rPr>
          <w:instrText xml:space="preserve"> PAGEREF _Toc137473400 \h </w:instrText>
        </w:r>
        <w:r w:rsidR="00B9466E">
          <w:rPr>
            <w:noProof/>
            <w:webHidden/>
          </w:rPr>
        </w:r>
        <w:r w:rsidR="00B9466E">
          <w:rPr>
            <w:noProof/>
            <w:webHidden/>
          </w:rPr>
          <w:fldChar w:fldCharType="separate"/>
        </w:r>
        <w:r w:rsidR="000C0337">
          <w:rPr>
            <w:noProof/>
            <w:webHidden/>
          </w:rPr>
          <w:t>63</w:t>
        </w:r>
        <w:r w:rsidR="00B9466E">
          <w:rPr>
            <w:noProof/>
            <w:webHidden/>
          </w:rPr>
          <w:fldChar w:fldCharType="end"/>
        </w:r>
      </w:hyperlink>
    </w:p>
    <w:p w14:paraId="7FACD0FB" w14:textId="468C5098"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01" w:history="1">
        <w:r w:rsidR="00B9466E" w:rsidRPr="00262C57">
          <w:rPr>
            <w:rStyle w:val="Hyperlink"/>
            <w:noProof/>
          </w:rPr>
          <w:t>Hình 2.2.54 Chọn thuộc tính cần thiết cho bảng Dim_Store</w:t>
        </w:r>
        <w:r w:rsidR="00B9466E">
          <w:rPr>
            <w:noProof/>
            <w:webHidden/>
          </w:rPr>
          <w:tab/>
        </w:r>
        <w:r w:rsidR="00B9466E">
          <w:rPr>
            <w:noProof/>
            <w:webHidden/>
          </w:rPr>
          <w:fldChar w:fldCharType="begin"/>
        </w:r>
        <w:r w:rsidR="00B9466E">
          <w:rPr>
            <w:noProof/>
            <w:webHidden/>
          </w:rPr>
          <w:instrText xml:space="preserve"> PAGEREF _Toc137473401 \h </w:instrText>
        </w:r>
        <w:r w:rsidR="00B9466E">
          <w:rPr>
            <w:noProof/>
            <w:webHidden/>
          </w:rPr>
        </w:r>
        <w:r w:rsidR="00B9466E">
          <w:rPr>
            <w:noProof/>
            <w:webHidden/>
          </w:rPr>
          <w:fldChar w:fldCharType="separate"/>
        </w:r>
        <w:r w:rsidR="000C0337">
          <w:rPr>
            <w:noProof/>
            <w:webHidden/>
          </w:rPr>
          <w:t>64</w:t>
        </w:r>
        <w:r w:rsidR="00B9466E">
          <w:rPr>
            <w:noProof/>
            <w:webHidden/>
          </w:rPr>
          <w:fldChar w:fldCharType="end"/>
        </w:r>
      </w:hyperlink>
    </w:p>
    <w:p w14:paraId="23DA33E8" w14:textId="6DC236D5"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02" w:history="1">
        <w:r w:rsidR="00B9466E" w:rsidRPr="00262C57">
          <w:rPr>
            <w:rStyle w:val="Hyperlink"/>
            <w:noProof/>
          </w:rPr>
          <w:t>Hình 2.2.55 Chọn những thuộc tính cần Sort cho bảng Dim_Store</w:t>
        </w:r>
        <w:r w:rsidR="00B9466E">
          <w:rPr>
            <w:noProof/>
            <w:webHidden/>
          </w:rPr>
          <w:tab/>
        </w:r>
        <w:r w:rsidR="00B9466E">
          <w:rPr>
            <w:noProof/>
            <w:webHidden/>
          </w:rPr>
          <w:fldChar w:fldCharType="begin"/>
        </w:r>
        <w:r w:rsidR="00B9466E">
          <w:rPr>
            <w:noProof/>
            <w:webHidden/>
          </w:rPr>
          <w:instrText xml:space="preserve"> PAGEREF _Toc137473402 \h </w:instrText>
        </w:r>
        <w:r w:rsidR="00B9466E">
          <w:rPr>
            <w:noProof/>
            <w:webHidden/>
          </w:rPr>
        </w:r>
        <w:r w:rsidR="00B9466E">
          <w:rPr>
            <w:noProof/>
            <w:webHidden/>
          </w:rPr>
          <w:fldChar w:fldCharType="separate"/>
        </w:r>
        <w:r w:rsidR="000C0337">
          <w:rPr>
            <w:noProof/>
            <w:webHidden/>
          </w:rPr>
          <w:t>65</w:t>
        </w:r>
        <w:r w:rsidR="00B9466E">
          <w:rPr>
            <w:noProof/>
            <w:webHidden/>
          </w:rPr>
          <w:fldChar w:fldCharType="end"/>
        </w:r>
      </w:hyperlink>
    </w:p>
    <w:p w14:paraId="0506158A" w14:textId="7A1C1FA3"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03" w:history="1">
        <w:r w:rsidR="00B9466E" w:rsidRPr="00262C57">
          <w:rPr>
            <w:rStyle w:val="Hyperlink"/>
            <w:noProof/>
          </w:rPr>
          <w:t>Hình 2.2.56 Cấu hình General của Lookup cho Dim_Store</w:t>
        </w:r>
        <w:r w:rsidR="00B9466E">
          <w:rPr>
            <w:noProof/>
            <w:webHidden/>
          </w:rPr>
          <w:tab/>
        </w:r>
        <w:r w:rsidR="00B9466E">
          <w:rPr>
            <w:noProof/>
            <w:webHidden/>
          </w:rPr>
          <w:fldChar w:fldCharType="begin"/>
        </w:r>
        <w:r w:rsidR="00B9466E">
          <w:rPr>
            <w:noProof/>
            <w:webHidden/>
          </w:rPr>
          <w:instrText xml:space="preserve"> PAGEREF _Toc137473403 \h </w:instrText>
        </w:r>
        <w:r w:rsidR="00B9466E">
          <w:rPr>
            <w:noProof/>
            <w:webHidden/>
          </w:rPr>
        </w:r>
        <w:r w:rsidR="00B9466E">
          <w:rPr>
            <w:noProof/>
            <w:webHidden/>
          </w:rPr>
          <w:fldChar w:fldCharType="separate"/>
        </w:r>
        <w:r w:rsidR="000C0337">
          <w:rPr>
            <w:noProof/>
            <w:webHidden/>
          </w:rPr>
          <w:t>66</w:t>
        </w:r>
        <w:r w:rsidR="00B9466E">
          <w:rPr>
            <w:noProof/>
            <w:webHidden/>
          </w:rPr>
          <w:fldChar w:fldCharType="end"/>
        </w:r>
      </w:hyperlink>
    </w:p>
    <w:p w14:paraId="557502D5" w14:textId="49D7EAD2"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04" w:history="1">
        <w:r w:rsidR="00B9466E" w:rsidRPr="00262C57">
          <w:rPr>
            <w:rStyle w:val="Hyperlink"/>
            <w:noProof/>
          </w:rPr>
          <w:t>Hình 2.2.57 Cấu hình Connection của Lookup cho Dim_Store</w:t>
        </w:r>
        <w:r w:rsidR="00B9466E">
          <w:rPr>
            <w:noProof/>
            <w:webHidden/>
          </w:rPr>
          <w:tab/>
        </w:r>
        <w:r w:rsidR="00B9466E">
          <w:rPr>
            <w:noProof/>
            <w:webHidden/>
          </w:rPr>
          <w:fldChar w:fldCharType="begin"/>
        </w:r>
        <w:r w:rsidR="00B9466E">
          <w:rPr>
            <w:noProof/>
            <w:webHidden/>
          </w:rPr>
          <w:instrText xml:space="preserve"> PAGEREF _Toc137473404 \h </w:instrText>
        </w:r>
        <w:r w:rsidR="00B9466E">
          <w:rPr>
            <w:noProof/>
            <w:webHidden/>
          </w:rPr>
        </w:r>
        <w:r w:rsidR="00B9466E">
          <w:rPr>
            <w:noProof/>
            <w:webHidden/>
          </w:rPr>
          <w:fldChar w:fldCharType="separate"/>
        </w:r>
        <w:r w:rsidR="000C0337">
          <w:rPr>
            <w:noProof/>
            <w:webHidden/>
          </w:rPr>
          <w:t>67</w:t>
        </w:r>
        <w:r w:rsidR="00B9466E">
          <w:rPr>
            <w:noProof/>
            <w:webHidden/>
          </w:rPr>
          <w:fldChar w:fldCharType="end"/>
        </w:r>
      </w:hyperlink>
    </w:p>
    <w:p w14:paraId="04FA8BF6" w14:textId="0943C946"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05" w:history="1">
        <w:r w:rsidR="00B9466E" w:rsidRPr="00262C57">
          <w:rPr>
            <w:rStyle w:val="Hyperlink"/>
            <w:noProof/>
          </w:rPr>
          <w:t>Hình 2.2.58 Cấu hình Column của Lookup cho Dim_Store.</w:t>
        </w:r>
        <w:r w:rsidR="00B9466E">
          <w:rPr>
            <w:noProof/>
            <w:webHidden/>
          </w:rPr>
          <w:tab/>
        </w:r>
        <w:r w:rsidR="00B9466E">
          <w:rPr>
            <w:noProof/>
            <w:webHidden/>
          </w:rPr>
          <w:fldChar w:fldCharType="begin"/>
        </w:r>
        <w:r w:rsidR="00B9466E">
          <w:rPr>
            <w:noProof/>
            <w:webHidden/>
          </w:rPr>
          <w:instrText xml:space="preserve"> PAGEREF _Toc137473405 \h </w:instrText>
        </w:r>
        <w:r w:rsidR="00B9466E">
          <w:rPr>
            <w:noProof/>
            <w:webHidden/>
          </w:rPr>
        </w:r>
        <w:r w:rsidR="00B9466E">
          <w:rPr>
            <w:noProof/>
            <w:webHidden/>
          </w:rPr>
          <w:fldChar w:fldCharType="separate"/>
        </w:r>
        <w:r w:rsidR="000C0337">
          <w:rPr>
            <w:noProof/>
            <w:webHidden/>
          </w:rPr>
          <w:t>68</w:t>
        </w:r>
        <w:r w:rsidR="00B9466E">
          <w:rPr>
            <w:noProof/>
            <w:webHidden/>
          </w:rPr>
          <w:fldChar w:fldCharType="end"/>
        </w:r>
      </w:hyperlink>
    </w:p>
    <w:p w14:paraId="1AD80308" w14:textId="2AE427C4"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06" w:history="1">
        <w:r w:rsidR="00B9466E" w:rsidRPr="00262C57">
          <w:rPr>
            <w:rStyle w:val="Hyperlink"/>
            <w:noProof/>
          </w:rPr>
          <w:t>Hình 2.2.59 Tạo mới bảng Dim_Store ở database</w:t>
        </w:r>
        <w:r w:rsidR="00B9466E">
          <w:rPr>
            <w:noProof/>
            <w:webHidden/>
          </w:rPr>
          <w:tab/>
        </w:r>
        <w:r w:rsidR="00B9466E">
          <w:rPr>
            <w:noProof/>
            <w:webHidden/>
          </w:rPr>
          <w:fldChar w:fldCharType="begin"/>
        </w:r>
        <w:r w:rsidR="00B9466E">
          <w:rPr>
            <w:noProof/>
            <w:webHidden/>
          </w:rPr>
          <w:instrText xml:space="preserve"> PAGEREF _Toc137473406 \h </w:instrText>
        </w:r>
        <w:r w:rsidR="00B9466E">
          <w:rPr>
            <w:noProof/>
            <w:webHidden/>
          </w:rPr>
        </w:r>
        <w:r w:rsidR="00B9466E">
          <w:rPr>
            <w:noProof/>
            <w:webHidden/>
          </w:rPr>
          <w:fldChar w:fldCharType="separate"/>
        </w:r>
        <w:r w:rsidR="000C0337">
          <w:rPr>
            <w:noProof/>
            <w:webHidden/>
          </w:rPr>
          <w:t>69</w:t>
        </w:r>
        <w:r w:rsidR="00B9466E">
          <w:rPr>
            <w:noProof/>
            <w:webHidden/>
          </w:rPr>
          <w:fldChar w:fldCharType="end"/>
        </w:r>
      </w:hyperlink>
    </w:p>
    <w:p w14:paraId="6BF91941" w14:textId="7483CEC5"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07" w:history="1">
        <w:r w:rsidR="00B9466E" w:rsidRPr="00262C57">
          <w:rPr>
            <w:rStyle w:val="Hyperlink"/>
            <w:noProof/>
          </w:rPr>
          <w:t>Hình 2.2.60 Kiểm tra mapping các thuộc tính Dim_Store</w:t>
        </w:r>
        <w:r w:rsidR="00B9466E">
          <w:rPr>
            <w:noProof/>
            <w:webHidden/>
          </w:rPr>
          <w:tab/>
        </w:r>
        <w:r w:rsidR="00B9466E">
          <w:rPr>
            <w:noProof/>
            <w:webHidden/>
          </w:rPr>
          <w:fldChar w:fldCharType="begin"/>
        </w:r>
        <w:r w:rsidR="00B9466E">
          <w:rPr>
            <w:noProof/>
            <w:webHidden/>
          </w:rPr>
          <w:instrText xml:space="preserve"> PAGEREF _Toc137473407 \h </w:instrText>
        </w:r>
        <w:r w:rsidR="00B9466E">
          <w:rPr>
            <w:noProof/>
            <w:webHidden/>
          </w:rPr>
        </w:r>
        <w:r w:rsidR="00B9466E">
          <w:rPr>
            <w:noProof/>
            <w:webHidden/>
          </w:rPr>
          <w:fldChar w:fldCharType="separate"/>
        </w:r>
        <w:r w:rsidR="000C0337">
          <w:rPr>
            <w:noProof/>
            <w:webHidden/>
          </w:rPr>
          <w:t>70</w:t>
        </w:r>
        <w:r w:rsidR="00B9466E">
          <w:rPr>
            <w:noProof/>
            <w:webHidden/>
          </w:rPr>
          <w:fldChar w:fldCharType="end"/>
        </w:r>
      </w:hyperlink>
    </w:p>
    <w:p w14:paraId="4E4ABA2A" w14:textId="436F4306"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08" w:history="1">
        <w:r w:rsidR="00B9466E" w:rsidRPr="00262C57">
          <w:rPr>
            <w:rStyle w:val="Hyperlink"/>
            <w:noProof/>
          </w:rPr>
          <w:t>Hình 2.2.61 Trạng thái luồng xử lý cho bảng Dim_Store</w:t>
        </w:r>
        <w:r w:rsidR="00B9466E">
          <w:rPr>
            <w:noProof/>
            <w:webHidden/>
          </w:rPr>
          <w:tab/>
        </w:r>
        <w:r w:rsidR="00B9466E">
          <w:rPr>
            <w:noProof/>
            <w:webHidden/>
          </w:rPr>
          <w:fldChar w:fldCharType="begin"/>
        </w:r>
        <w:r w:rsidR="00B9466E">
          <w:rPr>
            <w:noProof/>
            <w:webHidden/>
          </w:rPr>
          <w:instrText xml:space="preserve"> PAGEREF _Toc137473408 \h </w:instrText>
        </w:r>
        <w:r w:rsidR="00B9466E">
          <w:rPr>
            <w:noProof/>
            <w:webHidden/>
          </w:rPr>
        </w:r>
        <w:r w:rsidR="00B9466E">
          <w:rPr>
            <w:noProof/>
            <w:webHidden/>
          </w:rPr>
          <w:fldChar w:fldCharType="separate"/>
        </w:r>
        <w:r w:rsidR="000C0337">
          <w:rPr>
            <w:noProof/>
            <w:webHidden/>
          </w:rPr>
          <w:t>71</w:t>
        </w:r>
        <w:r w:rsidR="00B9466E">
          <w:rPr>
            <w:noProof/>
            <w:webHidden/>
          </w:rPr>
          <w:fldChar w:fldCharType="end"/>
        </w:r>
      </w:hyperlink>
    </w:p>
    <w:p w14:paraId="23D4B84C" w14:textId="0D7BAB33"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09" w:history="1">
        <w:r w:rsidR="00B9466E" w:rsidRPr="00262C57">
          <w:rPr>
            <w:rStyle w:val="Hyperlink"/>
            <w:noProof/>
          </w:rPr>
          <w:t>Hình 2.2.62 Luồng xử lý cho bảng Dim_Vendor</w:t>
        </w:r>
        <w:r w:rsidR="00B9466E">
          <w:rPr>
            <w:noProof/>
            <w:webHidden/>
          </w:rPr>
          <w:tab/>
        </w:r>
        <w:r w:rsidR="00B9466E">
          <w:rPr>
            <w:noProof/>
            <w:webHidden/>
          </w:rPr>
          <w:fldChar w:fldCharType="begin"/>
        </w:r>
        <w:r w:rsidR="00B9466E">
          <w:rPr>
            <w:noProof/>
            <w:webHidden/>
          </w:rPr>
          <w:instrText xml:space="preserve"> PAGEREF _Toc137473409 \h </w:instrText>
        </w:r>
        <w:r w:rsidR="00B9466E">
          <w:rPr>
            <w:noProof/>
            <w:webHidden/>
          </w:rPr>
        </w:r>
        <w:r w:rsidR="00B9466E">
          <w:rPr>
            <w:noProof/>
            <w:webHidden/>
          </w:rPr>
          <w:fldChar w:fldCharType="separate"/>
        </w:r>
        <w:r w:rsidR="000C0337">
          <w:rPr>
            <w:noProof/>
            <w:webHidden/>
          </w:rPr>
          <w:t>71</w:t>
        </w:r>
        <w:r w:rsidR="00B9466E">
          <w:rPr>
            <w:noProof/>
            <w:webHidden/>
          </w:rPr>
          <w:fldChar w:fldCharType="end"/>
        </w:r>
      </w:hyperlink>
    </w:p>
    <w:p w14:paraId="32AF09B0" w14:textId="6E5AB8B9"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10" w:history="1">
        <w:r w:rsidR="00B9466E" w:rsidRPr="00262C57">
          <w:rPr>
            <w:rStyle w:val="Hyperlink"/>
            <w:noProof/>
          </w:rPr>
          <w:t>Hình 2.2.63 Chọn kết nối và bảng chứa dữ liệu cho Dim_Vendor</w:t>
        </w:r>
        <w:r w:rsidR="00B9466E">
          <w:rPr>
            <w:noProof/>
            <w:webHidden/>
          </w:rPr>
          <w:tab/>
        </w:r>
        <w:r w:rsidR="00B9466E">
          <w:rPr>
            <w:noProof/>
            <w:webHidden/>
          </w:rPr>
          <w:fldChar w:fldCharType="begin"/>
        </w:r>
        <w:r w:rsidR="00B9466E">
          <w:rPr>
            <w:noProof/>
            <w:webHidden/>
          </w:rPr>
          <w:instrText xml:space="preserve"> PAGEREF _Toc137473410 \h </w:instrText>
        </w:r>
        <w:r w:rsidR="00B9466E">
          <w:rPr>
            <w:noProof/>
            <w:webHidden/>
          </w:rPr>
        </w:r>
        <w:r w:rsidR="00B9466E">
          <w:rPr>
            <w:noProof/>
            <w:webHidden/>
          </w:rPr>
          <w:fldChar w:fldCharType="separate"/>
        </w:r>
        <w:r w:rsidR="000C0337">
          <w:rPr>
            <w:noProof/>
            <w:webHidden/>
          </w:rPr>
          <w:t>72</w:t>
        </w:r>
        <w:r w:rsidR="00B9466E">
          <w:rPr>
            <w:noProof/>
            <w:webHidden/>
          </w:rPr>
          <w:fldChar w:fldCharType="end"/>
        </w:r>
      </w:hyperlink>
    </w:p>
    <w:p w14:paraId="001362C2" w14:textId="69CC8DC5"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11" w:history="1">
        <w:r w:rsidR="00B9466E" w:rsidRPr="00262C57">
          <w:rPr>
            <w:rStyle w:val="Hyperlink"/>
            <w:noProof/>
          </w:rPr>
          <w:t>Hình 2.2.64 Chọn thuộc tính cần thiết cho bảng Dim_Vendor</w:t>
        </w:r>
        <w:r w:rsidR="00B9466E">
          <w:rPr>
            <w:noProof/>
            <w:webHidden/>
          </w:rPr>
          <w:tab/>
        </w:r>
        <w:r w:rsidR="00B9466E">
          <w:rPr>
            <w:noProof/>
            <w:webHidden/>
          </w:rPr>
          <w:fldChar w:fldCharType="begin"/>
        </w:r>
        <w:r w:rsidR="00B9466E">
          <w:rPr>
            <w:noProof/>
            <w:webHidden/>
          </w:rPr>
          <w:instrText xml:space="preserve"> PAGEREF _Toc137473411 \h </w:instrText>
        </w:r>
        <w:r w:rsidR="00B9466E">
          <w:rPr>
            <w:noProof/>
            <w:webHidden/>
          </w:rPr>
        </w:r>
        <w:r w:rsidR="00B9466E">
          <w:rPr>
            <w:noProof/>
            <w:webHidden/>
          </w:rPr>
          <w:fldChar w:fldCharType="separate"/>
        </w:r>
        <w:r w:rsidR="000C0337">
          <w:rPr>
            <w:noProof/>
            <w:webHidden/>
          </w:rPr>
          <w:t>73</w:t>
        </w:r>
        <w:r w:rsidR="00B9466E">
          <w:rPr>
            <w:noProof/>
            <w:webHidden/>
          </w:rPr>
          <w:fldChar w:fldCharType="end"/>
        </w:r>
      </w:hyperlink>
    </w:p>
    <w:p w14:paraId="02C05A56" w14:textId="1136C6F1"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r:id="rId10" w:anchor="_Toc137473412" w:history="1">
        <w:r w:rsidR="00B9466E" w:rsidRPr="00262C57">
          <w:rPr>
            <w:rStyle w:val="Hyperlink"/>
            <w:noProof/>
          </w:rPr>
          <w:t>Hình 2.2.65 Chọn những thuộc tính cần Sort cho bảng Dim_Vendor</w:t>
        </w:r>
        <w:r w:rsidR="00B9466E">
          <w:rPr>
            <w:noProof/>
            <w:webHidden/>
          </w:rPr>
          <w:tab/>
        </w:r>
        <w:r w:rsidR="00B9466E">
          <w:rPr>
            <w:noProof/>
            <w:webHidden/>
          </w:rPr>
          <w:fldChar w:fldCharType="begin"/>
        </w:r>
        <w:r w:rsidR="00B9466E">
          <w:rPr>
            <w:noProof/>
            <w:webHidden/>
          </w:rPr>
          <w:instrText xml:space="preserve"> PAGEREF _Toc137473412 \h </w:instrText>
        </w:r>
        <w:r w:rsidR="00B9466E">
          <w:rPr>
            <w:noProof/>
            <w:webHidden/>
          </w:rPr>
        </w:r>
        <w:r w:rsidR="00B9466E">
          <w:rPr>
            <w:noProof/>
            <w:webHidden/>
          </w:rPr>
          <w:fldChar w:fldCharType="separate"/>
        </w:r>
        <w:r w:rsidR="000C0337">
          <w:rPr>
            <w:noProof/>
            <w:webHidden/>
          </w:rPr>
          <w:t>74</w:t>
        </w:r>
        <w:r w:rsidR="00B9466E">
          <w:rPr>
            <w:noProof/>
            <w:webHidden/>
          </w:rPr>
          <w:fldChar w:fldCharType="end"/>
        </w:r>
      </w:hyperlink>
    </w:p>
    <w:p w14:paraId="28564F04" w14:textId="69415E3D"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13" w:history="1">
        <w:r w:rsidR="00B9466E" w:rsidRPr="00262C57">
          <w:rPr>
            <w:rStyle w:val="Hyperlink"/>
            <w:noProof/>
          </w:rPr>
          <w:t>Hình 2.2.66 Tạo mới bảng Dim_Vendor ở database</w:t>
        </w:r>
        <w:r w:rsidR="00B9466E">
          <w:rPr>
            <w:noProof/>
            <w:webHidden/>
          </w:rPr>
          <w:tab/>
        </w:r>
        <w:r w:rsidR="00B9466E">
          <w:rPr>
            <w:noProof/>
            <w:webHidden/>
          </w:rPr>
          <w:fldChar w:fldCharType="begin"/>
        </w:r>
        <w:r w:rsidR="00B9466E">
          <w:rPr>
            <w:noProof/>
            <w:webHidden/>
          </w:rPr>
          <w:instrText xml:space="preserve"> PAGEREF _Toc137473413 \h </w:instrText>
        </w:r>
        <w:r w:rsidR="00B9466E">
          <w:rPr>
            <w:noProof/>
            <w:webHidden/>
          </w:rPr>
        </w:r>
        <w:r w:rsidR="00B9466E">
          <w:rPr>
            <w:noProof/>
            <w:webHidden/>
          </w:rPr>
          <w:fldChar w:fldCharType="separate"/>
        </w:r>
        <w:r w:rsidR="000C0337">
          <w:rPr>
            <w:noProof/>
            <w:webHidden/>
          </w:rPr>
          <w:t>75</w:t>
        </w:r>
        <w:r w:rsidR="00B9466E">
          <w:rPr>
            <w:noProof/>
            <w:webHidden/>
          </w:rPr>
          <w:fldChar w:fldCharType="end"/>
        </w:r>
      </w:hyperlink>
    </w:p>
    <w:p w14:paraId="12220F50" w14:textId="41738345"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14" w:history="1">
        <w:r w:rsidR="00B9466E" w:rsidRPr="00262C57">
          <w:rPr>
            <w:rStyle w:val="Hyperlink"/>
            <w:noProof/>
          </w:rPr>
          <w:t>Hình 2.2.67 Kiểm tra mapping các thuộc tính Dim_Vendor</w:t>
        </w:r>
        <w:r w:rsidR="00B9466E">
          <w:rPr>
            <w:noProof/>
            <w:webHidden/>
          </w:rPr>
          <w:tab/>
        </w:r>
        <w:r w:rsidR="00B9466E">
          <w:rPr>
            <w:noProof/>
            <w:webHidden/>
          </w:rPr>
          <w:fldChar w:fldCharType="begin"/>
        </w:r>
        <w:r w:rsidR="00B9466E">
          <w:rPr>
            <w:noProof/>
            <w:webHidden/>
          </w:rPr>
          <w:instrText xml:space="preserve"> PAGEREF _Toc137473414 \h </w:instrText>
        </w:r>
        <w:r w:rsidR="00B9466E">
          <w:rPr>
            <w:noProof/>
            <w:webHidden/>
          </w:rPr>
        </w:r>
        <w:r w:rsidR="00B9466E">
          <w:rPr>
            <w:noProof/>
            <w:webHidden/>
          </w:rPr>
          <w:fldChar w:fldCharType="separate"/>
        </w:r>
        <w:r w:rsidR="000C0337">
          <w:rPr>
            <w:noProof/>
            <w:webHidden/>
          </w:rPr>
          <w:t>76</w:t>
        </w:r>
        <w:r w:rsidR="00B9466E">
          <w:rPr>
            <w:noProof/>
            <w:webHidden/>
          </w:rPr>
          <w:fldChar w:fldCharType="end"/>
        </w:r>
      </w:hyperlink>
    </w:p>
    <w:p w14:paraId="3FB21C92" w14:textId="4E864589"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15" w:history="1">
        <w:r w:rsidR="00B9466E" w:rsidRPr="00262C57">
          <w:rPr>
            <w:rStyle w:val="Hyperlink"/>
            <w:noProof/>
          </w:rPr>
          <w:t>Hình 2.2.68 Trạng thái luồng xử lý cho bảng Dim_Vendor</w:t>
        </w:r>
        <w:r w:rsidR="00B9466E">
          <w:rPr>
            <w:noProof/>
            <w:webHidden/>
          </w:rPr>
          <w:tab/>
        </w:r>
        <w:r w:rsidR="00B9466E">
          <w:rPr>
            <w:noProof/>
            <w:webHidden/>
          </w:rPr>
          <w:fldChar w:fldCharType="begin"/>
        </w:r>
        <w:r w:rsidR="00B9466E">
          <w:rPr>
            <w:noProof/>
            <w:webHidden/>
          </w:rPr>
          <w:instrText xml:space="preserve"> PAGEREF _Toc137473415 \h </w:instrText>
        </w:r>
        <w:r w:rsidR="00B9466E">
          <w:rPr>
            <w:noProof/>
            <w:webHidden/>
          </w:rPr>
        </w:r>
        <w:r w:rsidR="00B9466E">
          <w:rPr>
            <w:noProof/>
            <w:webHidden/>
          </w:rPr>
          <w:fldChar w:fldCharType="separate"/>
        </w:r>
        <w:r w:rsidR="000C0337">
          <w:rPr>
            <w:noProof/>
            <w:webHidden/>
          </w:rPr>
          <w:t>77</w:t>
        </w:r>
        <w:r w:rsidR="00B9466E">
          <w:rPr>
            <w:noProof/>
            <w:webHidden/>
          </w:rPr>
          <w:fldChar w:fldCharType="end"/>
        </w:r>
      </w:hyperlink>
    </w:p>
    <w:p w14:paraId="2EFEE2D5" w14:textId="2F43CE1F"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16" w:history="1">
        <w:r w:rsidR="00B9466E" w:rsidRPr="00262C57">
          <w:rPr>
            <w:rStyle w:val="Hyperlink"/>
            <w:noProof/>
          </w:rPr>
          <w:t>Hình 2.2.69 Luồng xử lý cho bảng Dim_Category</w:t>
        </w:r>
        <w:r w:rsidR="00B9466E">
          <w:rPr>
            <w:noProof/>
            <w:webHidden/>
          </w:rPr>
          <w:tab/>
        </w:r>
        <w:r w:rsidR="00B9466E">
          <w:rPr>
            <w:noProof/>
            <w:webHidden/>
          </w:rPr>
          <w:fldChar w:fldCharType="begin"/>
        </w:r>
        <w:r w:rsidR="00B9466E">
          <w:rPr>
            <w:noProof/>
            <w:webHidden/>
          </w:rPr>
          <w:instrText xml:space="preserve"> PAGEREF _Toc137473416 \h </w:instrText>
        </w:r>
        <w:r w:rsidR="00B9466E">
          <w:rPr>
            <w:noProof/>
            <w:webHidden/>
          </w:rPr>
        </w:r>
        <w:r w:rsidR="00B9466E">
          <w:rPr>
            <w:noProof/>
            <w:webHidden/>
          </w:rPr>
          <w:fldChar w:fldCharType="separate"/>
        </w:r>
        <w:r w:rsidR="000C0337">
          <w:rPr>
            <w:noProof/>
            <w:webHidden/>
          </w:rPr>
          <w:t>77</w:t>
        </w:r>
        <w:r w:rsidR="00B9466E">
          <w:rPr>
            <w:noProof/>
            <w:webHidden/>
          </w:rPr>
          <w:fldChar w:fldCharType="end"/>
        </w:r>
      </w:hyperlink>
    </w:p>
    <w:p w14:paraId="0350DE66" w14:textId="61D5CEF3"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17" w:history="1">
        <w:r w:rsidR="00B9466E" w:rsidRPr="00262C57">
          <w:rPr>
            <w:rStyle w:val="Hyperlink"/>
            <w:noProof/>
          </w:rPr>
          <w:t>Hình 2.2.70 Chọn kết nối và bảng chứa dữ liệu cho Dim_Category</w:t>
        </w:r>
        <w:r w:rsidR="00B9466E">
          <w:rPr>
            <w:noProof/>
            <w:webHidden/>
          </w:rPr>
          <w:tab/>
        </w:r>
        <w:r w:rsidR="00B9466E">
          <w:rPr>
            <w:noProof/>
            <w:webHidden/>
          </w:rPr>
          <w:fldChar w:fldCharType="begin"/>
        </w:r>
        <w:r w:rsidR="00B9466E">
          <w:rPr>
            <w:noProof/>
            <w:webHidden/>
          </w:rPr>
          <w:instrText xml:space="preserve"> PAGEREF _Toc137473417 \h </w:instrText>
        </w:r>
        <w:r w:rsidR="00B9466E">
          <w:rPr>
            <w:noProof/>
            <w:webHidden/>
          </w:rPr>
        </w:r>
        <w:r w:rsidR="00B9466E">
          <w:rPr>
            <w:noProof/>
            <w:webHidden/>
          </w:rPr>
          <w:fldChar w:fldCharType="separate"/>
        </w:r>
        <w:r w:rsidR="000C0337">
          <w:rPr>
            <w:noProof/>
            <w:webHidden/>
          </w:rPr>
          <w:t>78</w:t>
        </w:r>
        <w:r w:rsidR="00B9466E">
          <w:rPr>
            <w:noProof/>
            <w:webHidden/>
          </w:rPr>
          <w:fldChar w:fldCharType="end"/>
        </w:r>
      </w:hyperlink>
    </w:p>
    <w:p w14:paraId="50709A70" w14:textId="2B175F23"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18" w:history="1">
        <w:r w:rsidR="00B9466E" w:rsidRPr="00262C57">
          <w:rPr>
            <w:rStyle w:val="Hyperlink"/>
            <w:noProof/>
          </w:rPr>
          <w:t>Hình 2.2.71 Chọn thuộc tính cần thiết cho bảng Dim_Category</w:t>
        </w:r>
        <w:r w:rsidR="00B9466E">
          <w:rPr>
            <w:noProof/>
            <w:webHidden/>
          </w:rPr>
          <w:tab/>
        </w:r>
        <w:r w:rsidR="00B9466E">
          <w:rPr>
            <w:noProof/>
            <w:webHidden/>
          </w:rPr>
          <w:fldChar w:fldCharType="begin"/>
        </w:r>
        <w:r w:rsidR="00B9466E">
          <w:rPr>
            <w:noProof/>
            <w:webHidden/>
          </w:rPr>
          <w:instrText xml:space="preserve"> PAGEREF _Toc137473418 \h </w:instrText>
        </w:r>
        <w:r w:rsidR="00B9466E">
          <w:rPr>
            <w:noProof/>
            <w:webHidden/>
          </w:rPr>
        </w:r>
        <w:r w:rsidR="00B9466E">
          <w:rPr>
            <w:noProof/>
            <w:webHidden/>
          </w:rPr>
          <w:fldChar w:fldCharType="separate"/>
        </w:r>
        <w:r w:rsidR="000C0337">
          <w:rPr>
            <w:noProof/>
            <w:webHidden/>
          </w:rPr>
          <w:t>79</w:t>
        </w:r>
        <w:r w:rsidR="00B9466E">
          <w:rPr>
            <w:noProof/>
            <w:webHidden/>
          </w:rPr>
          <w:fldChar w:fldCharType="end"/>
        </w:r>
      </w:hyperlink>
    </w:p>
    <w:p w14:paraId="0AE19B0D" w14:textId="153205BF"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19" w:history="1">
        <w:r w:rsidR="00B9466E" w:rsidRPr="00262C57">
          <w:rPr>
            <w:rStyle w:val="Hyperlink"/>
            <w:noProof/>
          </w:rPr>
          <w:t>Hình 2.2.72 Chọn những thuộc tính cần Sort cho bảng Dim_Category</w:t>
        </w:r>
        <w:r w:rsidR="00B9466E">
          <w:rPr>
            <w:noProof/>
            <w:webHidden/>
          </w:rPr>
          <w:tab/>
        </w:r>
        <w:r w:rsidR="00B9466E">
          <w:rPr>
            <w:noProof/>
            <w:webHidden/>
          </w:rPr>
          <w:fldChar w:fldCharType="begin"/>
        </w:r>
        <w:r w:rsidR="00B9466E">
          <w:rPr>
            <w:noProof/>
            <w:webHidden/>
          </w:rPr>
          <w:instrText xml:space="preserve"> PAGEREF _Toc137473419 \h </w:instrText>
        </w:r>
        <w:r w:rsidR="00B9466E">
          <w:rPr>
            <w:noProof/>
            <w:webHidden/>
          </w:rPr>
        </w:r>
        <w:r w:rsidR="00B9466E">
          <w:rPr>
            <w:noProof/>
            <w:webHidden/>
          </w:rPr>
          <w:fldChar w:fldCharType="separate"/>
        </w:r>
        <w:r w:rsidR="000C0337">
          <w:rPr>
            <w:noProof/>
            <w:webHidden/>
          </w:rPr>
          <w:t>80</w:t>
        </w:r>
        <w:r w:rsidR="00B9466E">
          <w:rPr>
            <w:noProof/>
            <w:webHidden/>
          </w:rPr>
          <w:fldChar w:fldCharType="end"/>
        </w:r>
      </w:hyperlink>
    </w:p>
    <w:p w14:paraId="0C05FC78" w14:textId="6B16C724"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20" w:history="1">
        <w:r w:rsidR="00B9466E" w:rsidRPr="00262C57">
          <w:rPr>
            <w:rStyle w:val="Hyperlink"/>
            <w:noProof/>
          </w:rPr>
          <w:t>Hình 2.2.73 Tạo mới bảng Dim_ Category ở database</w:t>
        </w:r>
        <w:r w:rsidR="00B9466E">
          <w:rPr>
            <w:noProof/>
            <w:webHidden/>
          </w:rPr>
          <w:tab/>
        </w:r>
        <w:r w:rsidR="00B9466E">
          <w:rPr>
            <w:noProof/>
            <w:webHidden/>
          </w:rPr>
          <w:fldChar w:fldCharType="begin"/>
        </w:r>
        <w:r w:rsidR="00B9466E">
          <w:rPr>
            <w:noProof/>
            <w:webHidden/>
          </w:rPr>
          <w:instrText xml:space="preserve"> PAGEREF _Toc137473420 \h </w:instrText>
        </w:r>
        <w:r w:rsidR="00B9466E">
          <w:rPr>
            <w:noProof/>
            <w:webHidden/>
          </w:rPr>
        </w:r>
        <w:r w:rsidR="00B9466E">
          <w:rPr>
            <w:noProof/>
            <w:webHidden/>
          </w:rPr>
          <w:fldChar w:fldCharType="separate"/>
        </w:r>
        <w:r w:rsidR="000C0337">
          <w:rPr>
            <w:noProof/>
            <w:webHidden/>
          </w:rPr>
          <w:t>81</w:t>
        </w:r>
        <w:r w:rsidR="00B9466E">
          <w:rPr>
            <w:noProof/>
            <w:webHidden/>
          </w:rPr>
          <w:fldChar w:fldCharType="end"/>
        </w:r>
      </w:hyperlink>
    </w:p>
    <w:p w14:paraId="5CB34AA7" w14:textId="080DA8E0"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21" w:history="1">
        <w:r w:rsidR="00B9466E" w:rsidRPr="00262C57">
          <w:rPr>
            <w:rStyle w:val="Hyperlink"/>
            <w:noProof/>
          </w:rPr>
          <w:t>Hình 2.2.74 Kiểm tra mapping các thuộc tính Dim_Category</w:t>
        </w:r>
        <w:r w:rsidR="00B9466E">
          <w:rPr>
            <w:noProof/>
            <w:webHidden/>
          </w:rPr>
          <w:tab/>
        </w:r>
        <w:r w:rsidR="00B9466E">
          <w:rPr>
            <w:noProof/>
            <w:webHidden/>
          </w:rPr>
          <w:fldChar w:fldCharType="begin"/>
        </w:r>
        <w:r w:rsidR="00B9466E">
          <w:rPr>
            <w:noProof/>
            <w:webHidden/>
          </w:rPr>
          <w:instrText xml:space="preserve"> PAGEREF _Toc137473421 \h </w:instrText>
        </w:r>
        <w:r w:rsidR="00B9466E">
          <w:rPr>
            <w:noProof/>
            <w:webHidden/>
          </w:rPr>
        </w:r>
        <w:r w:rsidR="00B9466E">
          <w:rPr>
            <w:noProof/>
            <w:webHidden/>
          </w:rPr>
          <w:fldChar w:fldCharType="separate"/>
        </w:r>
        <w:r w:rsidR="000C0337">
          <w:rPr>
            <w:noProof/>
            <w:webHidden/>
          </w:rPr>
          <w:t>82</w:t>
        </w:r>
        <w:r w:rsidR="00B9466E">
          <w:rPr>
            <w:noProof/>
            <w:webHidden/>
          </w:rPr>
          <w:fldChar w:fldCharType="end"/>
        </w:r>
      </w:hyperlink>
    </w:p>
    <w:p w14:paraId="6543D84F" w14:textId="1A2B297B"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22" w:history="1">
        <w:r w:rsidR="00B9466E" w:rsidRPr="00262C57">
          <w:rPr>
            <w:rStyle w:val="Hyperlink"/>
            <w:noProof/>
          </w:rPr>
          <w:t>Hình 2.2.75 Trạng thái luồng xử lý cho bảng Dim_Category</w:t>
        </w:r>
        <w:r w:rsidR="00B9466E">
          <w:rPr>
            <w:noProof/>
            <w:webHidden/>
          </w:rPr>
          <w:tab/>
        </w:r>
        <w:r w:rsidR="00B9466E">
          <w:rPr>
            <w:noProof/>
            <w:webHidden/>
          </w:rPr>
          <w:fldChar w:fldCharType="begin"/>
        </w:r>
        <w:r w:rsidR="00B9466E">
          <w:rPr>
            <w:noProof/>
            <w:webHidden/>
          </w:rPr>
          <w:instrText xml:space="preserve"> PAGEREF _Toc137473422 \h </w:instrText>
        </w:r>
        <w:r w:rsidR="00B9466E">
          <w:rPr>
            <w:noProof/>
            <w:webHidden/>
          </w:rPr>
        </w:r>
        <w:r w:rsidR="00B9466E">
          <w:rPr>
            <w:noProof/>
            <w:webHidden/>
          </w:rPr>
          <w:fldChar w:fldCharType="separate"/>
        </w:r>
        <w:r w:rsidR="000C0337">
          <w:rPr>
            <w:noProof/>
            <w:webHidden/>
          </w:rPr>
          <w:t>83</w:t>
        </w:r>
        <w:r w:rsidR="00B9466E">
          <w:rPr>
            <w:noProof/>
            <w:webHidden/>
          </w:rPr>
          <w:fldChar w:fldCharType="end"/>
        </w:r>
      </w:hyperlink>
    </w:p>
    <w:p w14:paraId="76CE4143" w14:textId="15C453FD"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23" w:history="1">
        <w:r w:rsidR="00B9466E" w:rsidRPr="00262C57">
          <w:rPr>
            <w:rStyle w:val="Hyperlink"/>
            <w:noProof/>
          </w:rPr>
          <w:t>Hình 2.2.76 Luồng xử lý cho bảng Dim_Item</w:t>
        </w:r>
        <w:r w:rsidR="00B9466E">
          <w:rPr>
            <w:noProof/>
            <w:webHidden/>
          </w:rPr>
          <w:tab/>
        </w:r>
        <w:r w:rsidR="00B9466E">
          <w:rPr>
            <w:noProof/>
            <w:webHidden/>
          </w:rPr>
          <w:fldChar w:fldCharType="begin"/>
        </w:r>
        <w:r w:rsidR="00B9466E">
          <w:rPr>
            <w:noProof/>
            <w:webHidden/>
          </w:rPr>
          <w:instrText xml:space="preserve"> PAGEREF _Toc137473423 \h </w:instrText>
        </w:r>
        <w:r w:rsidR="00B9466E">
          <w:rPr>
            <w:noProof/>
            <w:webHidden/>
          </w:rPr>
        </w:r>
        <w:r w:rsidR="00B9466E">
          <w:rPr>
            <w:noProof/>
            <w:webHidden/>
          </w:rPr>
          <w:fldChar w:fldCharType="separate"/>
        </w:r>
        <w:r w:rsidR="000C0337">
          <w:rPr>
            <w:noProof/>
            <w:webHidden/>
          </w:rPr>
          <w:t>83</w:t>
        </w:r>
        <w:r w:rsidR="00B9466E">
          <w:rPr>
            <w:noProof/>
            <w:webHidden/>
          </w:rPr>
          <w:fldChar w:fldCharType="end"/>
        </w:r>
      </w:hyperlink>
    </w:p>
    <w:p w14:paraId="61AA9D20" w14:textId="794C4CB0"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24" w:history="1">
        <w:r w:rsidR="00B9466E" w:rsidRPr="00262C57">
          <w:rPr>
            <w:rStyle w:val="Hyperlink"/>
            <w:noProof/>
          </w:rPr>
          <w:t>Hình 2.2.77 Chọn kết nối và bảng chứa dữ liệu cho Dim_Item</w:t>
        </w:r>
        <w:r w:rsidR="00B9466E">
          <w:rPr>
            <w:noProof/>
            <w:webHidden/>
          </w:rPr>
          <w:tab/>
        </w:r>
        <w:r w:rsidR="00B9466E">
          <w:rPr>
            <w:noProof/>
            <w:webHidden/>
          </w:rPr>
          <w:fldChar w:fldCharType="begin"/>
        </w:r>
        <w:r w:rsidR="00B9466E">
          <w:rPr>
            <w:noProof/>
            <w:webHidden/>
          </w:rPr>
          <w:instrText xml:space="preserve"> PAGEREF _Toc137473424 \h </w:instrText>
        </w:r>
        <w:r w:rsidR="00B9466E">
          <w:rPr>
            <w:noProof/>
            <w:webHidden/>
          </w:rPr>
        </w:r>
        <w:r w:rsidR="00B9466E">
          <w:rPr>
            <w:noProof/>
            <w:webHidden/>
          </w:rPr>
          <w:fldChar w:fldCharType="separate"/>
        </w:r>
        <w:r w:rsidR="000C0337">
          <w:rPr>
            <w:noProof/>
            <w:webHidden/>
          </w:rPr>
          <w:t>84</w:t>
        </w:r>
        <w:r w:rsidR="00B9466E">
          <w:rPr>
            <w:noProof/>
            <w:webHidden/>
          </w:rPr>
          <w:fldChar w:fldCharType="end"/>
        </w:r>
      </w:hyperlink>
    </w:p>
    <w:p w14:paraId="695AC324" w14:textId="159B2324"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25" w:history="1">
        <w:r w:rsidR="00B9466E" w:rsidRPr="00262C57">
          <w:rPr>
            <w:rStyle w:val="Hyperlink"/>
            <w:noProof/>
          </w:rPr>
          <w:t>Hình 2.2.78 Chọn thuộc tính cần thiết cho bảng Dim_Item</w:t>
        </w:r>
        <w:r w:rsidR="00B9466E">
          <w:rPr>
            <w:noProof/>
            <w:webHidden/>
          </w:rPr>
          <w:tab/>
        </w:r>
        <w:r w:rsidR="00B9466E">
          <w:rPr>
            <w:noProof/>
            <w:webHidden/>
          </w:rPr>
          <w:fldChar w:fldCharType="begin"/>
        </w:r>
        <w:r w:rsidR="00B9466E">
          <w:rPr>
            <w:noProof/>
            <w:webHidden/>
          </w:rPr>
          <w:instrText xml:space="preserve"> PAGEREF _Toc137473425 \h </w:instrText>
        </w:r>
        <w:r w:rsidR="00B9466E">
          <w:rPr>
            <w:noProof/>
            <w:webHidden/>
          </w:rPr>
        </w:r>
        <w:r w:rsidR="00B9466E">
          <w:rPr>
            <w:noProof/>
            <w:webHidden/>
          </w:rPr>
          <w:fldChar w:fldCharType="separate"/>
        </w:r>
        <w:r w:rsidR="000C0337">
          <w:rPr>
            <w:noProof/>
            <w:webHidden/>
          </w:rPr>
          <w:t>85</w:t>
        </w:r>
        <w:r w:rsidR="00B9466E">
          <w:rPr>
            <w:noProof/>
            <w:webHidden/>
          </w:rPr>
          <w:fldChar w:fldCharType="end"/>
        </w:r>
      </w:hyperlink>
    </w:p>
    <w:p w14:paraId="59FD3935" w14:textId="3EB63791"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26" w:history="1">
        <w:r w:rsidR="00B9466E" w:rsidRPr="00262C57">
          <w:rPr>
            <w:rStyle w:val="Hyperlink"/>
            <w:noProof/>
          </w:rPr>
          <w:t>Hình 2.2.79 Chọn những thuộc tính cần Sort cho bảng Dim_Item</w:t>
        </w:r>
        <w:r w:rsidR="00B9466E">
          <w:rPr>
            <w:noProof/>
            <w:webHidden/>
          </w:rPr>
          <w:tab/>
        </w:r>
        <w:r w:rsidR="00B9466E">
          <w:rPr>
            <w:noProof/>
            <w:webHidden/>
          </w:rPr>
          <w:fldChar w:fldCharType="begin"/>
        </w:r>
        <w:r w:rsidR="00B9466E">
          <w:rPr>
            <w:noProof/>
            <w:webHidden/>
          </w:rPr>
          <w:instrText xml:space="preserve"> PAGEREF _Toc137473426 \h </w:instrText>
        </w:r>
        <w:r w:rsidR="00B9466E">
          <w:rPr>
            <w:noProof/>
            <w:webHidden/>
          </w:rPr>
        </w:r>
        <w:r w:rsidR="00B9466E">
          <w:rPr>
            <w:noProof/>
            <w:webHidden/>
          </w:rPr>
          <w:fldChar w:fldCharType="separate"/>
        </w:r>
        <w:r w:rsidR="000C0337">
          <w:rPr>
            <w:noProof/>
            <w:webHidden/>
          </w:rPr>
          <w:t>86</w:t>
        </w:r>
        <w:r w:rsidR="00B9466E">
          <w:rPr>
            <w:noProof/>
            <w:webHidden/>
          </w:rPr>
          <w:fldChar w:fldCharType="end"/>
        </w:r>
      </w:hyperlink>
    </w:p>
    <w:p w14:paraId="62888D21" w14:textId="6435198E"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27" w:history="1">
        <w:r w:rsidR="00B9466E" w:rsidRPr="00262C57">
          <w:rPr>
            <w:rStyle w:val="Hyperlink"/>
            <w:noProof/>
          </w:rPr>
          <w:t>Hình 2.2.80 Cấu hình General của Lookup cho Dim_Item</w:t>
        </w:r>
        <w:r w:rsidR="00B9466E">
          <w:rPr>
            <w:noProof/>
            <w:webHidden/>
          </w:rPr>
          <w:tab/>
        </w:r>
        <w:r w:rsidR="00B9466E">
          <w:rPr>
            <w:noProof/>
            <w:webHidden/>
          </w:rPr>
          <w:fldChar w:fldCharType="begin"/>
        </w:r>
        <w:r w:rsidR="00B9466E">
          <w:rPr>
            <w:noProof/>
            <w:webHidden/>
          </w:rPr>
          <w:instrText xml:space="preserve"> PAGEREF _Toc137473427 \h </w:instrText>
        </w:r>
        <w:r w:rsidR="00B9466E">
          <w:rPr>
            <w:noProof/>
            <w:webHidden/>
          </w:rPr>
        </w:r>
        <w:r w:rsidR="00B9466E">
          <w:rPr>
            <w:noProof/>
            <w:webHidden/>
          </w:rPr>
          <w:fldChar w:fldCharType="separate"/>
        </w:r>
        <w:r w:rsidR="000C0337">
          <w:rPr>
            <w:noProof/>
            <w:webHidden/>
          </w:rPr>
          <w:t>87</w:t>
        </w:r>
        <w:r w:rsidR="00B9466E">
          <w:rPr>
            <w:noProof/>
            <w:webHidden/>
          </w:rPr>
          <w:fldChar w:fldCharType="end"/>
        </w:r>
      </w:hyperlink>
    </w:p>
    <w:p w14:paraId="2B9B13E4" w14:textId="13C794A5"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28" w:history="1">
        <w:r w:rsidR="00B9466E" w:rsidRPr="00262C57">
          <w:rPr>
            <w:rStyle w:val="Hyperlink"/>
            <w:noProof/>
          </w:rPr>
          <w:t>Hình 2.2.81 Cấu hình Connection của Lookup cho Dim_Item</w:t>
        </w:r>
        <w:r w:rsidR="00B9466E">
          <w:rPr>
            <w:noProof/>
            <w:webHidden/>
          </w:rPr>
          <w:tab/>
        </w:r>
        <w:r w:rsidR="00B9466E">
          <w:rPr>
            <w:noProof/>
            <w:webHidden/>
          </w:rPr>
          <w:fldChar w:fldCharType="begin"/>
        </w:r>
        <w:r w:rsidR="00B9466E">
          <w:rPr>
            <w:noProof/>
            <w:webHidden/>
          </w:rPr>
          <w:instrText xml:space="preserve"> PAGEREF _Toc137473428 \h </w:instrText>
        </w:r>
        <w:r w:rsidR="00B9466E">
          <w:rPr>
            <w:noProof/>
            <w:webHidden/>
          </w:rPr>
        </w:r>
        <w:r w:rsidR="00B9466E">
          <w:rPr>
            <w:noProof/>
            <w:webHidden/>
          </w:rPr>
          <w:fldChar w:fldCharType="separate"/>
        </w:r>
        <w:r w:rsidR="000C0337">
          <w:rPr>
            <w:noProof/>
            <w:webHidden/>
          </w:rPr>
          <w:t>88</w:t>
        </w:r>
        <w:r w:rsidR="00B9466E">
          <w:rPr>
            <w:noProof/>
            <w:webHidden/>
          </w:rPr>
          <w:fldChar w:fldCharType="end"/>
        </w:r>
      </w:hyperlink>
    </w:p>
    <w:p w14:paraId="7756D0B1" w14:textId="554A3FF8"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29" w:history="1">
        <w:r w:rsidR="00B9466E" w:rsidRPr="00262C57">
          <w:rPr>
            <w:rStyle w:val="Hyperlink"/>
            <w:noProof/>
          </w:rPr>
          <w:t>Hình 2.2.82  Cấu hình Column của Lookup cho Dim_Item</w:t>
        </w:r>
        <w:r w:rsidR="00B9466E">
          <w:rPr>
            <w:noProof/>
            <w:webHidden/>
          </w:rPr>
          <w:tab/>
        </w:r>
        <w:r w:rsidR="00B9466E">
          <w:rPr>
            <w:noProof/>
            <w:webHidden/>
          </w:rPr>
          <w:fldChar w:fldCharType="begin"/>
        </w:r>
        <w:r w:rsidR="00B9466E">
          <w:rPr>
            <w:noProof/>
            <w:webHidden/>
          </w:rPr>
          <w:instrText xml:space="preserve"> PAGEREF _Toc137473429 \h </w:instrText>
        </w:r>
        <w:r w:rsidR="00B9466E">
          <w:rPr>
            <w:noProof/>
            <w:webHidden/>
          </w:rPr>
        </w:r>
        <w:r w:rsidR="00B9466E">
          <w:rPr>
            <w:noProof/>
            <w:webHidden/>
          </w:rPr>
          <w:fldChar w:fldCharType="separate"/>
        </w:r>
        <w:r w:rsidR="000C0337">
          <w:rPr>
            <w:noProof/>
            <w:webHidden/>
          </w:rPr>
          <w:t>89</w:t>
        </w:r>
        <w:r w:rsidR="00B9466E">
          <w:rPr>
            <w:noProof/>
            <w:webHidden/>
          </w:rPr>
          <w:fldChar w:fldCharType="end"/>
        </w:r>
      </w:hyperlink>
    </w:p>
    <w:p w14:paraId="5890FF59" w14:textId="3248A8BD"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30" w:history="1">
        <w:r w:rsidR="00B9466E" w:rsidRPr="00262C57">
          <w:rPr>
            <w:rStyle w:val="Hyperlink"/>
            <w:noProof/>
          </w:rPr>
          <w:t>Hình 2.2.83 Tạo mới bảng Dim_Item ở database</w:t>
        </w:r>
        <w:r w:rsidR="00B9466E">
          <w:rPr>
            <w:noProof/>
            <w:webHidden/>
          </w:rPr>
          <w:tab/>
        </w:r>
        <w:r w:rsidR="00B9466E">
          <w:rPr>
            <w:noProof/>
            <w:webHidden/>
          </w:rPr>
          <w:fldChar w:fldCharType="begin"/>
        </w:r>
        <w:r w:rsidR="00B9466E">
          <w:rPr>
            <w:noProof/>
            <w:webHidden/>
          </w:rPr>
          <w:instrText xml:space="preserve"> PAGEREF _Toc137473430 \h </w:instrText>
        </w:r>
        <w:r w:rsidR="00B9466E">
          <w:rPr>
            <w:noProof/>
            <w:webHidden/>
          </w:rPr>
        </w:r>
        <w:r w:rsidR="00B9466E">
          <w:rPr>
            <w:noProof/>
            <w:webHidden/>
          </w:rPr>
          <w:fldChar w:fldCharType="separate"/>
        </w:r>
        <w:r w:rsidR="000C0337">
          <w:rPr>
            <w:noProof/>
            <w:webHidden/>
          </w:rPr>
          <w:t>90</w:t>
        </w:r>
        <w:r w:rsidR="00B9466E">
          <w:rPr>
            <w:noProof/>
            <w:webHidden/>
          </w:rPr>
          <w:fldChar w:fldCharType="end"/>
        </w:r>
      </w:hyperlink>
    </w:p>
    <w:p w14:paraId="4DA0ECA5" w14:textId="0A104270"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31" w:history="1">
        <w:r w:rsidR="00B9466E" w:rsidRPr="00262C57">
          <w:rPr>
            <w:rStyle w:val="Hyperlink"/>
            <w:noProof/>
          </w:rPr>
          <w:t>Hình 2.2.84 Kiểm tra mapping các thuộc tính Dim_Item</w:t>
        </w:r>
        <w:r w:rsidR="00B9466E">
          <w:rPr>
            <w:noProof/>
            <w:webHidden/>
          </w:rPr>
          <w:tab/>
        </w:r>
        <w:r w:rsidR="00B9466E">
          <w:rPr>
            <w:noProof/>
            <w:webHidden/>
          </w:rPr>
          <w:fldChar w:fldCharType="begin"/>
        </w:r>
        <w:r w:rsidR="00B9466E">
          <w:rPr>
            <w:noProof/>
            <w:webHidden/>
          </w:rPr>
          <w:instrText xml:space="preserve"> PAGEREF _Toc137473431 \h </w:instrText>
        </w:r>
        <w:r w:rsidR="00B9466E">
          <w:rPr>
            <w:noProof/>
            <w:webHidden/>
          </w:rPr>
        </w:r>
        <w:r w:rsidR="00B9466E">
          <w:rPr>
            <w:noProof/>
            <w:webHidden/>
          </w:rPr>
          <w:fldChar w:fldCharType="separate"/>
        </w:r>
        <w:r w:rsidR="000C0337">
          <w:rPr>
            <w:noProof/>
            <w:webHidden/>
          </w:rPr>
          <w:t>91</w:t>
        </w:r>
        <w:r w:rsidR="00B9466E">
          <w:rPr>
            <w:noProof/>
            <w:webHidden/>
          </w:rPr>
          <w:fldChar w:fldCharType="end"/>
        </w:r>
      </w:hyperlink>
    </w:p>
    <w:p w14:paraId="31A364B0" w14:textId="7B66F2A6"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32" w:history="1">
        <w:r w:rsidR="00B9466E" w:rsidRPr="00262C57">
          <w:rPr>
            <w:rStyle w:val="Hyperlink"/>
            <w:noProof/>
          </w:rPr>
          <w:t>Hình 2.2.85 Trạng thái luồng xử lý cho bảng Dim_Item</w:t>
        </w:r>
        <w:r w:rsidR="00B9466E">
          <w:rPr>
            <w:noProof/>
            <w:webHidden/>
          </w:rPr>
          <w:tab/>
        </w:r>
        <w:r w:rsidR="00B9466E">
          <w:rPr>
            <w:noProof/>
            <w:webHidden/>
          </w:rPr>
          <w:fldChar w:fldCharType="begin"/>
        </w:r>
        <w:r w:rsidR="00B9466E">
          <w:rPr>
            <w:noProof/>
            <w:webHidden/>
          </w:rPr>
          <w:instrText xml:space="preserve"> PAGEREF _Toc137473432 \h </w:instrText>
        </w:r>
        <w:r w:rsidR="00B9466E">
          <w:rPr>
            <w:noProof/>
            <w:webHidden/>
          </w:rPr>
        </w:r>
        <w:r w:rsidR="00B9466E">
          <w:rPr>
            <w:noProof/>
            <w:webHidden/>
          </w:rPr>
          <w:fldChar w:fldCharType="separate"/>
        </w:r>
        <w:r w:rsidR="000C0337">
          <w:rPr>
            <w:noProof/>
            <w:webHidden/>
          </w:rPr>
          <w:t>92</w:t>
        </w:r>
        <w:r w:rsidR="00B9466E">
          <w:rPr>
            <w:noProof/>
            <w:webHidden/>
          </w:rPr>
          <w:fldChar w:fldCharType="end"/>
        </w:r>
      </w:hyperlink>
    </w:p>
    <w:p w14:paraId="645A793F" w14:textId="0A47677A"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33" w:history="1">
        <w:r w:rsidR="00B9466E" w:rsidRPr="00262C57">
          <w:rPr>
            <w:rStyle w:val="Hyperlink"/>
            <w:noProof/>
          </w:rPr>
          <w:t>Hình 2.2.86 Luồng xử lý cho bảng Fact</w:t>
        </w:r>
        <w:r w:rsidR="00B9466E">
          <w:rPr>
            <w:noProof/>
            <w:webHidden/>
          </w:rPr>
          <w:tab/>
        </w:r>
        <w:r w:rsidR="00B9466E">
          <w:rPr>
            <w:noProof/>
            <w:webHidden/>
          </w:rPr>
          <w:fldChar w:fldCharType="begin"/>
        </w:r>
        <w:r w:rsidR="00B9466E">
          <w:rPr>
            <w:noProof/>
            <w:webHidden/>
          </w:rPr>
          <w:instrText xml:space="preserve"> PAGEREF _Toc137473433 \h </w:instrText>
        </w:r>
        <w:r w:rsidR="00B9466E">
          <w:rPr>
            <w:noProof/>
            <w:webHidden/>
          </w:rPr>
        </w:r>
        <w:r w:rsidR="00B9466E">
          <w:rPr>
            <w:noProof/>
            <w:webHidden/>
          </w:rPr>
          <w:fldChar w:fldCharType="separate"/>
        </w:r>
        <w:r w:rsidR="000C0337">
          <w:rPr>
            <w:noProof/>
            <w:webHidden/>
          </w:rPr>
          <w:t>92</w:t>
        </w:r>
        <w:r w:rsidR="00B9466E">
          <w:rPr>
            <w:noProof/>
            <w:webHidden/>
          </w:rPr>
          <w:fldChar w:fldCharType="end"/>
        </w:r>
      </w:hyperlink>
    </w:p>
    <w:p w14:paraId="7DEA4066" w14:textId="307055CB"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34" w:history="1">
        <w:r w:rsidR="00B9466E" w:rsidRPr="00262C57">
          <w:rPr>
            <w:rStyle w:val="Hyperlink"/>
            <w:noProof/>
          </w:rPr>
          <w:t>Hình 2.2.87 Chọn kết nối và bảng chứa dữ liệu cho bảng Fact</w:t>
        </w:r>
        <w:r w:rsidR="00B9466E">
          <w:rPr>
            <w:noProof/>
            <w:webHidden/>
          </w:rPr>
          <w:tab/>
        </w:r>
        <w:r w:rsidR="00B9466E">
          <w:rPr>
            <w:noProof/>
            <w:webHidden/>
          </w:rPr>
          <w:fldChar w:fldCharType="begin"/>
        </w:r>
        <w:r w:rsidR="00B9466E">
          <w:rPr>
            <w:noProof/>
            <w:webHidden/>
          </w:rPr>
          <w:instrText xml:space="preserve"> PAGEREF _Toc137473434 \h </w:instrText>
        </w:r>
        <w:r w:rsidR="00B9466E">
          <w:rPr>
            <w:noProof/>
            <w:webHidden/>
          </w:rPr>
        </w:r>
        <w:r w:rsidR="00B9466E">
          <w:rPr>
            <w:noProof/>
            <w:webHidden/>
          </w:rPr>
          <w:fldChar w:fldCharType="separate"/>
        </w:r>
        <w:r w:rsidR="000C0337">
          <w:rPr>
            <w:noProof/>
            <w:webHidden/>
          </w:rPr>
          <w:t>93</w:t>
        </w:r>
        <w:r w:rsidR="00B9466E">
          <w:rPr>
            <w:noProof/>
            <w:webHidden/>
          </w:rPr>
          <w:fldChar w:fldCharType="end"/>
        </w:r>
      </w:hyperlink>
    </w:p>
    <w:p w14:paraId="1EB57315" w14:textId="4424C72B"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35" w:history="1">
        <w:r w:rsidR="00B9466E" w:rsidRPr="00262C57">
          <w:rPr>
            <w:rStyle w:val="Hyperlink"/>
            <w:noProof/>
          </w:rPr>
          <w:t>Hình 2.2.88 Cấu hình General cho Lookup Dim_Time</w:t>
        </w:r>
        <w:r w:rsidR="00B9466E">
          <w:rPr>
            <w:noProof/>
            <w:webHidden/>
          </w:rPr>
          <w:tab/>
        </w:r>
        <w:r w:rsidR="00B9466E">
          <w:rPr>
            <w:noProof/>
            <w:webHidden/>
          </w:rPr>
          <w:fldChar w:fldCharType="begin"/>
        </w:r>
        <w:r w:rsidR="00B9466E">
          <w:rPr>
            <w:noProof/>
            <w:webHidden/>
          </w:rPr>
          <w:instrText xml:space="preserve"> PAGEREF _Toc137473435 \h </w:instrText>
        </w:r>
        <w:r w:rsidR="00B9466E">
          <w:rPr>
            <w:noProof/>
            <w:webHidden/>
          </w:rPr>
        </w:r>
        <w:r w:rsidR="00B9466E">
          <w:rPr>
            <w:noProof/>
            <w:webHidden/>
          </w:rPr>
          <w:fldChar w:fldCharType="separate"/>
        </w:r>
        <w:r w:rsidR="000C0337">
          <w:rPr>
            <w:noProof/>
            <w:webHidden/>
          </w:rPr>
          <w:t>94</w:t>
        </w:r>
        <w:r w:rsidR="00B9466E">
          <w:rPr>
            <w:noProof/>
            <w:webHidden/>
          </w:rPr>
          <w:fldChar w:fldCharType="end"/>
        </w:r>
      </w:hyperlink>
    </w:p>
    <w:p w14:paraId="320CA101" w14:textId="713025F7"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36" w:history="1">
        <w:r w:rsidR="00B9466E" w:rsidRPr="00262C57">
          <w:rPr>
            <w:rStyle w:val="Hyperlink"/>
            <w:noProof/>
          </w:rPr>
          <w:t>Hình 2.2.89 Cấu hình Connection cho Lookup Dim_Time</w:t>
        </w:r>
        <w:r w:rsidR="00B9466E">
          <w:rPr>
            <w:noProof/>
            <w:webHidden/>
          </w:rPr>
          <w:tab/>
        </w:r>
        <w:r w:rsidR="00B9466E">
          <w:rPr>
            <w:noProof/>
            <w:webHidden/>
          </w:rPr>
          <w:fldChar w:fldCharType="begin"/>
        </w:r>
        <w:r w:rsidR="00B9466E">
          <w:rPr>
            <w:noProof/>
            <w:webHidden/>
          </w:rPr>
          <w:instrText xml:space="preserve"> PAGEREF _Toc137473436 \h </w:instrText>
        </w:r>
        <w:r w:rsidR="00B9466E">
          <w:rPr>
            <w:noProof/>
            <w:webHidden/>
          </w:rPr>
        </w:r>
        <w:r w:rsidR="00B9466E">
          <w:rPr>
            <w:noProof/>
            <w:webHidden/>
          </w:rPr>
          <w:fldChar w:fldCharType="separate"/>
        </w:r>
        <w:r w:rsidR="000C0337">
          <w:rPr>
            <w:noProof/>
            <w:webHidden/>
          </w:rPr>
          <w:t>95</w:t>
        </w:r>
        <w:r w:rsidR="00B9466E">
          <w:rPr>
            <w:noProof/>
            <w:webHidden/>
          </w:rPr>
          <w:fldChar w:fldCharType="end"/>
        </w:r>
      </w:hyperlink>
    </w:p>
    <w:p w14:paraId="29897BEE" w14:textId="6B7EE281"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37" w:history="1">
        <w:r w:rsidR="00B9466E" w:rsidRPr="00262C57">
          <w:rPr>
            <w:rStyle w:val="Hyperlink"/>
            <w:noProof/>
          </w:rPr>
          <w:t>Hình 2.2.90 Cấu hình Column choLookup Dim_Time.</w:t>
        </w:r>
        <w:r w:rsidR="00B9466E">
          <w:rPr>
            <w:noProof/>
            <w:webHidden/>
          </w:rPr>
          <w:tab/>
        </w:r>
        <w:r w:rsidR="00B9466E">
          <w:rPr>
            <w:noProof/>
            <w:webHidden/>
          </w:rPr>
          <w:fldChar w:fldCharType="begin"/>
        </w:r>
        <w:r w:rsidR="00B9466E">
          <w:rPr>
            <w:noProof/>
            <w:webHidden/>
          </w:rPr>
          <w:instrText xml:space="preserve"> PAGEREF _Toc137473437 \h </w:instrText>
        </w:r>
        <w:r w:rsidR="00B9466E">
          <w:rPr>
            <w:noProof/>
            <w:webHidden/>
          </w:rPr>
        </w:r>
        <w:r w:rsidR="00B9466E">
          <w:rPr>
            <w:noProof/>
            <w:webHidden/>
          </w:rPr>
          <w:fldChar w:fldCharType="separate"/>
        </w:r>
        <w:r w:rsidR="000C0337">
          <w:rPr>
            <w:noProof/>
            <w:webHidden/>
          </w:rPr>
          <w:t>96</w:t>
        </w:r>
        <w:r w:rsidR="00B9466E">
          <w:rPr>
            <w:noProof/>
            <w:webHidden/>
          </w:rPr>
          <w:fldChar w:fldCharType="end"/>
        </w:r>
      </w:hyperlink>
    </w:p>
    <w:p w14:paraId="1A6427C3" w14:textId="704AFA82"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38" w:history="1">
        <w:r w:rsidR="00B9466E" w:rsidRPr="00262C57">
          <w:rPr>
            <w:rStyle w:val="Hyperlink"/>
            <w:noProof/>
          </w:rPr>
          <w:t>Hình 2.2.91 Cấu hình General cho Lookup Dim_Store</w:t>
        </w:r>
        <w:r w:rsidR="00B9466E">
          <w:rPr>
            <w:noProof/>
            <w:webHidden/>
          </w:rPr>
          <w:tab/>
        </w:r>
        <w:r w:rsidR="00B9466E">
          <w:rPr>
            <w:noProof/>
            <w:webHidden/>
          </w:rPr>
          <w:fldChar w:fldCharType="begin"/>
        </w:r>
        <w:r w:rsidR="00B9466E">
          <w:rPr>
            <w:noProof/>
            <w:webHidden/>
          </w:rPr>
          <w:instrText xml:space="preserve"> PAGEREF _Toc137473438 \h </w:instrText>
        </w:r>
        <w:r w:rsidR="00B9466E">
          <w:rPr>
            <w:noProof/>
            <w:webHidden/>
          </w:rPr>
        </w:r>
        <w:r w:rsidR="00B9466E">
          <w:rPr>
            <w:noProof/>
            <w:webHidden/>
          </w:rPr>
          <w:fldChar w:fldCharType="separate"/>
        </w:r>
        <w:r w:rsidR="000C0337">
          <w:rPr>
            <w:noProof/>
            <w:webHidden/>
          </w:rPr>
          <w:t>97</w:t>
        </w:r>
        <w:r w:rsidR="00B9466E">
          <w:rPr>
            <w:noProof/>
            <w:webHidden/>
          </w:rPr>
          <w:fldChar w:fldCharType="end"/>
        </w:r>
      </w:hyperlink>
    </w:p>
    <w:p w14:paraId="0F563690" w14:textId="52AAD192"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39" w:history="1">
        <w:r w:rsidR="00B9466E" w:rsidRPr="00262C57">
          <w:rPr>
            <w:rStyle w:val="Hyperlink"/>
            <w:noProof/>
          </w:rPr>
          <w:t>Hình 2.2.92 Cấu hình Connection cho Lookup Dim_Store</w:t>
        </w:r>
        <w:r w:rsidR="00B9466E">
          <w:rPr>
            <w:noProof/>
            <w:webHidden/>
          </w:rPr>
          <w:tab/>
        </w:r>
        <w:r w:rsidR="00B9466E">
          <w:rPr>
            <w:noProof/>
            <w:webHidden/>
          </w:rPr>
          <w:fldChar w:fldCharType="begin"/>
        </w:r>
        <w:r w:rsidR="00B9466E">
          <w:rPr>
            <w:noProof/>
            <w:webHidden/>
          </w:rPr>
          <w:instrText xml:space="preserve"> PAGEREF _Toc137473439 \h </w:instrText>
        </w:r>
        <w:r w:rsidR="00B9466E">
          <w:rPr>
            <w:noProof/>
            <w:webHidden/>
          </w:rPr>
        </w:r>
        <w:r w:rsidR="00B9466E">
          <w:rPr>
            <w:noProof/>
            <w:webHidden/>
          </w:rPr>
          <w:fldChar w:fldCharType="separate"/>
        </w:r>
        <w:r w:rsidR="000C0337">
          <w:rPr>
            <w:noProof/>
            <w:webHidden/>
          </w:rPr>
          <w:t>98</w:t>
        </w:r>
        <w:r w:rsidR="00B9466E">
          <w:rPr>
            <w:noProof/>
            <w:webHidden/>
          </w:rPr>
          <w:fldChar w:fldCharType="end"/>
        </w:r>
      </w:hyperlink>
    </w:p>
    <w:p w14:paraId="7977FA2A" w14:textId="12EFC79C"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40" w:history="1">
        <w:r w:rsidR="00B9466E" w:rsidRPr="00262C57">
          <w:rPr>
            <w:rStyle w:val="Hyperlink"/>
            <w:noProof/>
          </w:rPr>
          <w:t>Hình 2.2.93 Cấu hình Column cho Lookup Dim_Store</w:t>
        </w:r>
        <w:r w:rsidR="00B9466E">
          <w:rPr>
            <w:noProof/>
            <w:webHidden/>
          </w:rPr>
          <w:tab/>
        </w:r>
        <w:r w:rsidR="00B9466E">
          <w:rPr>
            <w:noProof/>
            <w:webHidden/>
          </w:rPr>
          <w:fldChar w:fldCharType="begin"/>
        </w:r>
        <w:r w:rsidR="00B9466E">
          <w:rPr>
            <w:noProof/>
            <w:webHidden/>
          </w:rPr>
          <w:instrText xml:space="preserve"> PAGEREF _Toc137473440 \h </w:instrText>
        </w:r>
        <w:r w:rsidR="00B9466E">
          <w:rPr>
            <w:noProof/>
            <w:webHidden/>
          </w:rPr>
        </w:r>
        <w:r w:rsidR="00B9466E">
          <w:rPr>
            <w:noProof/>
            <w:webHidden/>
          </w:rPr>
          <w:fldChar w:fldCharType="separate"/>
        </w:r>
        <w:r w:rsidR="000C0337">
          <w:rPr>
            <w:noProof/>
            <w:webHidden/>
          </w:rPr>
          <w:t>99</w:t>
        </w:r>
        <w:r w:rsidR="00B9466E">
          <w:rPr>
            <w:noProof/>
            <w:webHidden/>
          </w:rPr>
          <w:fldChar w:fldCharType="end"/>
        </w:r>
      </w:hyperlink>
    </w:p>
    <w:p w14:paraId="0AC524E2" w14:textId="315F2EF1"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41" w:history="1">
        <w:r w:rsidR="00B9466E" w:rsidRPr="00262C57">
          <w:rPr>
            <w:rStyle w:val="Hyperlink"/>
            <w:noProof/>
          </w:rPr>
          <w:t>Hình 2.2.94 Cấu hình General cho Lookup cho Dim_Item</w:t>
        </w:r>
        <w:r w:rsidR="00B9466E">
          <w:rPr>
            <w:noProof/>
            <w:webHidden/>
          </w:rPr>
          <w:tab/>
        </w:r>
        <w:r w:rsidR="00B9466E">
          <w:rPr>
            <w:noProof/>
            <w:webHidden/>
          </w:rPr>
          <w:fldChar w:fldCharType="begin"/>
        </w:r>
        <w:r w:rsidR="00B9466E">
          <w:rPr>
            <w:noProof/>
            <w:webHidden/>
          </w:rPr>
          <w:instrText xml:space="preserve"> PAGEREF _Toc137473441 \h </w:instrText>
        </w:r>
        <w:r w:rsidR="00B9466E">
          <w:rPr>
            <w:noProof/>
            <w:webHidden/>
          </w:rPr>
        </w:r>
        <w:r w:rsidR="00B9466E">
          <w:rPr>
            <w:noProof/>
            <w:webHidden/>
          </w:rPr>
          <w:fldChar w:fldCharType="separate"/>
        </w:r>
        <w:r w:rsidR="000C0337">
          <w:rPr>
            <w:noProof/>
            <w:webHidden/>
          </w:rPr>
          <w:t>100</w:t>
        </w:r>
        <w:r w:rsidR="00B9466E">
          <w:rPr>
            <w:noProof/>
            <w:webHidden/>
          </w:rPr>
          <w:fldChar w:fldCharType="end"/>
        </w:r>
      </w:hyperlink>
    </w:p>
    <w:p w14:paraId="48249CE3" w14:textId="1804CC40"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42" w:history="1">
        <w:r w:rsidR="00B9466E" w:rsidRPr="00262C57">
          <w:rPr>
            <w:rStyle w:val="Hyperlink"/>
            <w:noProof/>
          </w:rPr>
          <w:t>Hình 2.2.95 Cấu hình Connection cho Lookup Dim_Item.</w:t>
        </w:r>
        <w:r w:rsidR="00B9466E">
          <w:rPr>
            <w:noProof/>
            <w:webHidden/>
          </w:rPr>
          <w:tab/>
        </w:r>
        <w:r w:rsidR="00B9466E">
          <w:rPr>
            <w:noProof/>
            <w:webHidden/>
          </w:rPr>
          <w:fldChar w:fldCharType="begin"/>
        </w:r>
        <w:r w:rsidR="00B9466E">
          <w:rPr>
            <w:noProof/>
            <w:webHidden/>
          </w:rPr>
          <w:instrText xml:space="preserve"> PAGEREF _Toc137473442 \h </w:instrText>
        </w:r>
        <w:r w:rsidR="00B9466E">
          <w:rPr>
            <w:noProof/>
            <w:webHidden/>
          </w:rPr>
        </w:r>
        <w:r w:rsidR="00B9466E">
          <w:rPr>
            <w:noProof/>
            <w:webHidden/>
          </w:rPr>
          <w:fldChar w:fldCharType="separate"/>
        </w:r>
        <w:r w:rsidR="000C0337">
          <w:rPr>
            <w:noProof/>
            <w:webHidden/>
          </w:rPr>
          <w:t>101</w:t>
        </w:r>
        <w:r w:rsidR="00B9466E">
          <w:rPr>
            <w:noProof/>
            <w:webHidden/>
          </w:rPr>
          <w:fldChar w:fldCharType="end"/>
        </w:r>
      </w:hyperlink>
    </w:p>
    <w:p w14:paraId="3FA37F71" w14:textId="5B308428"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43" w:history="1">
        <w:r w:rsidR="00B9466E" w:rsidRPr="00262C57">
          <w:rPr>
            <w:rStyle w:val="Hyperlink"/>
            <w:noProof/>
          </w:rPr>
          <w:t>Hình 2.2.96 Cấu hình Column cho Lookup Dim_Item</w:t>
        </w:r>
        <w:r w:rsidR="00B9466E">
          <w:rPr>
            <w:noProof/>
            <w:webHidden/>
          </w:rPr>
          <w:tab/>
        </w:r>
        <w:r w:rsidR="00B9466E">
          <w:rPr>
            <w:noProof/>
            <w:webHidden/>
          </w:rPr>
          <w:fldChar w:fldCharType="begin"/>
        </w:r>
        <w:r w:rsidR="00B9466E">
          <w:rPr>
            <w:noProof/>
            <w:webHidden/>
          </w:rPr>
          <w:instrText xml:space="preserve"> PAGEREF _Toc137473443 \h </w:instrText>
        </w:r>
        <w:r w:rsidR="00B9466E">
          <w:rPr>
            <w:noProof/>
            <w:webHidden/>
          </w:rPr>
        </w:r>
        <w:r w:rsidR="00B9466E">
          <w:rPr>
            <w:noProof/>
            <w:webHidden/>
          </w:rPr>
          <w:fldChar w:fldCharType="separate"/>
        </w:r>
        <w:r w:rsidR="000C0337">
          <w:rPr>
            <w:noProof/>
            <w:webHidden/>
          </w:rPr>
          <w:t>102</w:t>
        </w:r>
        <w:r w:rsidR="00B9466E">
          <w:rPr>
            <w:noProof/>
            <w:webHidden/>
          </w:rPr>
          <w:fldChar w:fldCharType="end"/>
        </w:r>
      </w:hyperlink>
    </w:p>
    <w:p w14:paraId="7E5CD6C2" w14:textId="23F6A588"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44" w:history="1">
        <w:r w:rsidR="00B9466E" w:rsidRPr="00262C57">
          <w:rPr>
            <w:rStyle w:val="Hyperlink"/>
            <w:noProof/>
          </w:rPr>
          <w:t>Hình 2.2.97 Tạo mới bảng Fact ở database</w:t>
        </w:r>
        <w:r w:rsidR="00B9466E">
          <w:rPr>
            <w:noProof/>
            <w:webHidden/>
          </w:rPr>
          <w:tab/>
        </w:r>
        <w:r w:rsidR="00B9466E">
          <w:rPr>
            <w:noProof/>
            <w:webHidden/>
          </w:rPr>
          <w:fldChar w:fldCharType="begin"/>
        </w:r>
        <w:r w:rsidR="00B9466E">
          <w:rPr>
            <w:noProof/>
            <w:webHidden/>
          </w:rPr>
          <w:instrText xml:space="preserve"> PAGEREF _Toc137473444 \h </w:instrText>
        </w:r>
        <w:r w:rsidR="00B9466E">
          <w:rPr>
            <w:noProof/>
            <w:webHidden/>
          </w:rPr>
        </w:r>
        <w:r w:rsidR="00B9466E">
          <w:rPr>
            <w:noProof/>
            <w:webHidden/>
          </w:rPr>
          <w:fldChar w:fldCharType="separate"/>
        </w:r>
        <w:r w:rsidR="000C0337">
          <w:rPr>
            <w:noProof/>
            <w:webHidden/>
          </w:rPr>
          <w:t>103</w:t>
        </w:r>
        <w:r w:rsidR="00B9466E">
          <w:rPr>
            <w:noProof/>
            <w:webHidden/>
          </w:rPr>
          <w:fldChar w:fldCharType="end"/>
        </w:r>
      </w:hyperlink>
    </w:p>
    <w:p w14:paraId="4AA7BFF8" w14:textId="4F5B787F"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45" w:history="1">
        <w:r w:rsidR="00B9466E" w:rsidRPr="00262C57">
          <w:rPr>
            <w:rStyle w:val="Hyperlink"/>
            <w:noProof/>
          </w:rPr>
          <w:t>Hình 2.2.98 Kiểm tra mapping các thuộc tính Fact</w:t>
        </w:r>
        <w:r w:rsidR="00B9466E">
          <w:rPr>
            <w:noProof/>
            <w:webHidden/>
          </w:rPr>
          <w:tab/>
        </w:r>
        <w:r w:rsidR="00B9466E">
          <w:rPr>
            <w:noProof/>
            <w:webHidden/>
          </w:rPr>
          <w:fldChar w:fldCharType="begin"/>
        </w:r>
        <w:r w:rsidR="00B9466E">
          <w:rPr>
            <w:noProof/>
            <w:webHidden/>
          </w:rPr>
          <w:instrText xml:space="preserve"> PAGEREF _Toc137473445 \h </w:instrText>
        </w:r>
        <w:r w:rsidR="00B9466E">
          <w:rPr>
            <w:noProof/>
            <w:webHidden/>
          </w:rPr>
        </w:r>
        <w:r w:rsidR="00B9466E">
          <w:rPr>
            <w:noProof/>
            <w:webHidden/>
          </w:rPr>
          <w:fldChar w:fldCharType="separate"/>
        </w:r>
        <w:r w:rsidR="000C0337">
          <w:rPr>
            <w:noProof/>
            <w:webHidden/>
          </w:rPr>
          <w:t>104</w:t>
        </w:r>
        <w:r w:rsidR="00B9466E">
          <w:rPr>
            <w:noProof/>
            <w:webHidden/>
          </w:rPr>
          <w:fldChar w:fldCharType="end"/>
        </w:r>
      </w:hyperlink>
    </w:p>
    <w:p w14:paraId="207C71BA" w14:textId="103CF5FF"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r:id="rId11" w:anchor="_Toc137473446" w:history="1">
        <w:r w:rsidR="00B9466E" w:rsidRPr="00262C57">
          <w:rPr>
            <w:rStyle w:val="Hyperlink"/>
            <w:noProof/>
          </w:rPr>
          <w:t>Hình 2.2.99 Trạng thái luồng xử lý cho bảng Fact</w:t>
        </w:r>
        <w:r w:rsidR="00B9466E">
          <w:rPr>
            <w:noProof/>
            <w:webHidden/>
          </w:rPr>
          <w:tab/>
        </w:r>
        <w:r w:rsidR="00B9466E">
          <w:rPr>
            <w:noProof/>
            <w:webHidden/>
          </w:rPr>
          <w:fldChar w:fldCharType="begin"/>
        </w:r>
        <w:r w:rsidR="00B9466E">
          <w:rPr>
            <w:noProof/>
            <w:webHidden/>
          </w:rPr>
          <w:instrText xml:space="preserve"> PAGEREF _Toc137473446 \h </w:instrText>
        </w:r>
        <w:r w:rsidR="00B9466E">
          <w:rPr>
            <w:noProof/>
            <w:webHidden/>
          </w:rPr>
        </w:r>
        <w:r w:rsidR="00B9466E">
          <w:rPr>
            <w:noProof/>
            <w:webHidden/>
          </w:rPr>
          <w:fldChar w:fldCharType="separate"/>
        </w:r>
        <w:r w:rsidR="000C0337">
          <w:rPr>
            <w:noProof/>
            <w:webHidden/>
          </w:rPr>
          <w:t>105</w:t>
        </w:r>
        <w:r w:rsidR="00B9466E">
          <w:rPr>
            <w:noProof/>
            <w:webHidden/>
          </w:rPr>
          <w:fldChar w:fldCharType="end"/>
        </w:r>
      </w:hyperlink>
    </w:p>
    <w:p w14:paraId="61239DDF" w14:textId="15A53040"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47" w:history="1">
        <w:r w:rsidR="00B9466E" w:rsidRPr="00262C57">
          <w:rPr>
            <w:rStyle w:val="Hyperlink"/>
            <w:noProof/>
          </w:rPr>
          <w:t>Hình 2.2.100 Tạo connection tới database LiquorSalesFinal</w:t>
        </w:r>
        <w:r w:rsidR="00B9466E">
          <w:rPr>
            <w:noProof/>
            <w:webHidden/>
          </w:rPr>
          <w:tab/>
        </w:r>
        <w:r w:rsidR="00B9466E">
          <w:rPr>
            <w:noProof/>
            <w:webHidden/>
          </w:rPr>
          <w:fldChar w:fldCharType="begin"/>
        </w:r>
        <w:r w:rsidR="00B9466E">
          <w:rPr>
            <w:noProof/>
            <w:webHidden/>
          </w:rPr>
          <w:instrText xml:space="preserve"> PAGEREF _Toc137473447 \h </w:instrText>
        </w:r>
        <w:r w:rsidR="00B9466E">
          <w:rPr>
            <w:noProof/>
            <w:webHidden/>
          </w:rPr>
        </w:r>
        <w:r w:rsidR="00B9466E">
          <w:rPr>
            <w:noProof/>
            <w:webHidden/>
          </w:rPr>
          <w:fldChar w:fldCharType="separate"/>
        </w:r>
        <w:r w:rsidR="000C0337">
          <w:rPr>
            <w:noProof/>
            <w:webHidden/>
          </w:rPr>
          <w:t>105</w:t>
        </w:r>
        <w:r w:rsidR="00B9466E">
          <w:rPr>
            <w:noProof/>
            <w:webHidden/>
          </w:rPr>
          <w:fldChar w:fldCharType="end"/>
        </w:r>
      </w:hyperlink>
    </w:p>
    <w:p w14:paraId="2E6C61C8" w14:textId="04CA9E76"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48" w:history="1">
        <w:r w:rsidR="00B9466E" w:rsidRPr="00262C57">
          <w:rPr>
            <w:rStyle w:val="Hyperlink"/>
            <w:noProof/>
          </w:rPr>
          <w:t>Hình 2.2.101 Tạo các khóa ngoại</w:t>
        </w:r>
        <w:r w:rsidR="00B9466E">
          <w:rPr>
            <w:noProof/>
            <w:webHidden/>
          </w:rPr>
          <w:tab/>
        </w:r>
        <w:r w:rsidR="00B9466E">
          <w:rPr>
            <w:noProof/>
            <w:webHidden/>
          </w:rPr>
          <w:fldChar w:fldCharType="begin"/>
        </w:r>
        <w:r w:rsidR="00B9466E">
          <w:rPr>
            <w:noProof/>
            <w:webHidden/>
          </w:rPr>
          <w:instrText xml:space="preserve"> PAGEREF _Toc137473448 \h </w:instrText>
        </w:r>
        <w:r w:rsidR="00B9466E">
          <w:rPr>
            <w:noProof/>
            <w:webHidden/>
          </w:rPr>
        </w:r>
        <w:r w:rsidR="00B9466E">
          <w:rPr>
            <w:noProof/>
            <w:webHidden/>
          </w:rPr>
          <w:fldChar w:fldCharType="separate"/>
        </w:r>
        <w:r w:rsidR="000C0337">
          <w:rPr>
            <w:noProof/>
            <w:webHidden/>
          </w:rPr>
          <w:t>106</w:t>
        </w:r>
        <w:r w:rsidR="00B9466E">
          <w:rPr>
            <w:noProof/>
            <w:webHidden/>
          </w:rPr>
          <w:fldChar w:fldCharType="end"/>
        </w:r>
      </w:hyperlink>
    </w:p>
    <w:p w14:paraId="0EF01378" w14:textId="3382A89B"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49" w:history="1">
        <w:r w:rsidR="00B9466E" w:rsidRPr="00262C57">
          <w:rPr>
            <w:rStyle w:val="Hyperlink"/>
            <w:noProof/>
          </w:rPr>
          <w:t>Hình 2.2.102 Chọn kết nối đến database Original</w:t>
        </w:r>
        <w:r w:rsidR="00B9466E">
          <w:rPr>
            <w:noProof/>
            <w:webHidden/>
          </w:rPr>
          <w:tab/>
        </w:r>
        <w:r w:rsidR="00B9466E">
          <w:rPr>
            <w:noProof/>
            <w:webHidden/>
          </w:rPr>
          <w:fldChar w:fldCharType="begin"/>
        </w:r>
        <w:r w:rsidR="00B9466E">
          <w:rPr>
            <w:noProof/>
            <w:webHidden/>
          </w:rPr>
          <w:instrText xml:space="preserve"> PAGEREF _Toc137473449 \h </w:instrText>
        </w:r>
        <w:r w:rsidR="00B9466E">
          <w:rPr>
            <w:noProof/>
            <w:webHidden/>
          </w:rPr>
        </w:r>
        <w:r w:rsidR="00B9466E">
          <w:rPr>
            <w:noProof/>
            <w:webHidden/>
          </w:rPr>
          <w:fldChar w:fldCharType="separate"/>
        </w:r>
        <w:r w:rsidR="000C0337">
          <w:rPr>
            <w:noProof/>
            <w:webHidden/>
          </w:rPr>
          <w:t>107</w:t>
        </w:r>
        <w:r w:rsidR="00B9466E">
          <w:rPr>
            <w:noProof/>
            <w:webHidden/>
          </w:rPr>
          <w:fldChar w:fldCharType="end"/>
        </w:r>
      </w:hyperlink>
    </w:p>
    <w:p w14:paraId="2B27A5F5" w14:textId="128726AF"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50" w:history="1">
        <w:r w:rsidR="00B9466E" w:rsidRPr="00262C57">
          <w:rPr>
            <w:rStyle w:val="Hyperlink"/>
            <w:noProof/>
          </w:rPr>
          <w:t>Hình 2.2.103 Thêm câu lệnh SQL</w:t>
        </w:r>
        <w:r w:rsidR="00B9466E">
          <w:rPr>
            <w:noProof/>
            <w:webHidden/>
          </w:rPr>
          <w:tab/>
        </w:r>
        <w:r w:rsidR="00B9466E">
          <w:rPr>
            <w:noProof/>
            <w:webHidden/>
          </w:rPr>
          <w:fldChar w:fldCharType="begin"/>
        </w:r>
        <w:r w:rsidR="00B9466E">
          <w:rPr>
            <w:noProof/>
            <w:webHidden/>
          </w:rPr>
          <w:instrText xml:space="preserve"> PAGEREF _Toc137473450 \h </w:instrText>
        </w:r>
        <w:r w:rsidR="00B9466E">
          <w:rPr>
            <w:noProof/>
            <w:webHidden/>
          </w:rPr>
        </w:r>
        <w:r w:rsidR="00B9466E">
          <w:rPr>
            <w:noProof/>
            <w:webHidden/>
          </w:rPr>
          <w:fldChar w:fldCharType="separate"/>
        </w:r>
        <w:r w:rsidR="000C0337">
          <w:rPr>
            <w:noProof/>
            <w:webHidden/>
          </w:rPr>
          <w:t>108</w:t>
        </w:r>
        <w:r w:rsidR="00B9466E">
          <w:rPr>
            <w:noProof/>
            <w:webHidden/>
          </w:rPr>
          <w:fldChar w:fldCharType="end"/>
        </w:r>
      </w:hyperlink>
    </w:p>
    <w:p w14:paraId="2B1666CC" w14:textId="7079C621"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51" w:history="1">
        <w:r w:rsidR="00B9466E" w:rsidRPr="00262C57">
          <w:rPr>
            <w:rStyle w:val="Hyperlink"/>
            <w:noProof/>
          </w:rPr>
          <w:t>Hình 2.2.104 Chọn kết nối đến database Final</w:t>
        </w:r>
        <w:r w:rsidR="00B9466E">
          <w:rPr>
            <w:noProof/>
            <w:webHidden/>
          </w:rPr>
          <w:tab/>
        </w:r>
        <w:r w:rsidR="00B9466E">
          <w:rPr>
            <w:noProof/>
            <w:webHidden/>
          </w:rPr>
          <w:fldChar w:fldCharType="begin"/>
        </w:r>
        <w:r w:rsidR="00B9466E">
          <w:rPr>
            <w:noProof/>
            <w:webHidden/>
          </w:rPr>
          <w:instrText xml:space="preserve"> PAGEREF _Toc137473451 \h </w:instrText>
        </w:r>
        <w:r w:rsidR="00B9466E">
          <w:rPr>
            <w:noProof/>
            <w:webHidden/>
          </w:rPr>
        </w:r>
        <w:r w:rsidR="00B9466E">
          <w:rPr>
            <w:noProof/>
            <w:webHidden/>
          </w:rPr>
          <w:fldChar w:fldCharType="separate"/>
        </w:r>
        <w:r w:rsidR="000C0337">
          <w:rPr>
            <w:noProof/>
            <w:webHidden/>
          </w:rPr>
          <w:t>109</w:t>
        </w:r>
        <w:r w:rsidR="00B9466E">
          <w:rPr>
            <w:noProof/>
            <w:webHidden/>
          </w:rPr>
          <w:fldChar w:fldCharType="end"/>
        </w:r>
      </w:hyperlink>
    </w:p>
    <w:p w14:paraId="15725BD5" w14:textId="07CEB1E7"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52" w:history="1">
        <w:r w:rsidR="00B9466E" w:rsidRPr="00262C57">
          <w:rPr>
            <w:rStyle w:val="Hyperlink"/>
            <w:noProof/>
          </w:rPr>
          <w:t>Hình 2.2.105 Thêm các câu lệnh xóa bảng</w:t>
        </w:r>
        <w:r w:rsidR="00B9466E">
          <w:rPr>
            <w:noProof/>
            <w:webHidden/>
          </w:rPr>
          <w:tab/>
        </w:r>
        <w:r w:rsidR="00B9466E">
          <w:rPr>
            <w:noProof/>
            <w:webHidden/>
          </w:rPr>
          <w:fldChar w:fldCharType="begin"/>
        </w:r>
        <w:r w:rsidR="00B9466E">
          <w:rPr>
            <w:noProof/>
            <w:webHidden/>
          </w:rPr>
          <w:instrText xml:space="preserve"> PAGEREF _Toc137473452 \h </w:instrText>
        </w:r>
        <w:r w:rsidR="00B9466E">
          <w:rPr>
            <w:noProof/>
            <w:webHidden/>
          </w:rPr>
        </w:r>
        <w:r w:rsidR="00B9466E">
          <w:rPr>
            <w:noProof/>
            <w:webHidden/>
          </w:rPr>
          <w:fldChar w:fldCharType="separate"/>
        </w:r>
        <w:r w:rsidR="000C0337">
          <w:rPr>
            <w:noProof/>
            <w:webHidden/>
          </w:rPr>
          <w:t>110</w:t>
        </w:r>
        <w:r w:rsidR="00B9466E">
          <w:rPr>
            <w:noProof/>
            <w:webHidden/>
          </w:rPr>
          <w:fldChar w:fldCharType="end"/>
        </w:r>
      </w:hyperlink>
    </w:p>
    <w:p w14:paraId="5F39A4F0" w14:textId="48798F2F"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53" w:history="1">
        <w:r w:rsidR="00B9466E" w:rsidRPr="00262C57">
          <w:rPr>
            <w:rStyle w:val="Hyperlink"/>
            <w:noProof/>
          </w:rPr>
          <w:t>Hình 2.2.106 Thêm các câu lệnh xóa khóa ngoại</w:t>
        </w:r>
        <w:r w:rsidR="00B9466E">
          <w:rPr>
            <w:noProof/>
            <w:webHidden/>
          </w:rPr>
          <w:tab/>
        </w:r>
        <w:r w:rsidR="00B9466E">
          <w:rPr>
            <w:noProof/>
            <w:webHidden/>
          </w:rPr>
          <w:fldChar w:fldCharType="begin"/>
        </w:r>
        <w:r w:rsidR="00B9466E">
          <w:rPr>
            <w:noProof/>
            <w:webHidden/>
          </w:rPr>
          <w:instrText xml:space="preserve"> PAGEREF _Toc137473453 \h </w:instrText>
        </w:r>
        <w:r w:rsidR="00B9466E">
          <w:rPr>
            <w:noProof/>
            <w:webHidden/>
          </w:rPr>
        </w:r>
        <w:r w:rsidR="00B9466E">
          <w:rPr>
            <w:noProof/>
            <w:webHidden/>
          </w:rPr>
          <w:fldChar w:fldCharType="separate"/>
        </w:r>
        <w:r w:rsidR="000C0337">
          <w:rPr>
            <w:noProof/>
            <w:webHidden/>
          </w:rPr>
          <w:t>110</w:t>
        </w:r>
        <w:r w:rsidR="00B9466E">
          <w:rPr>
            <w:noProof/>
            <w:webHidden/>
          </w:rPr>
          <w:fldChar w:fldCharType="end"/>
        </w:r>
      </w:hyperlink>
    </w:p>
    <w:p w14:paraId="41796B9F" w14:textId="3DE6CAEE"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54" w:history="1">
        <w:r w:rsidR="00B9466E" w:rsidRPr="00262C57">
          <w:rPr>
            <w:rStyle w:val="Hyperlink"/>
            <w:noProof/>
          </w:rPr>
          <w:t>Hình 2.3.1 Trạng thái mô hình SSIS</w:t>
        </w:r>
        <w:r w:rsidR="00B9466E">
          <w:rPr>
            <w:noProof/>
            <w:webHidden/>
          </w:rPr>
          <w:tab/>
        </w:r>
        <w:r w:rsidR="00B9466E">
          <w:rPr>
            <w:noProof/>
            <w:webHidden/>
          </w:rPr>
          <w:fldChar w:fldCharType="begin"/>
        </w:r>
        <w:r w:rsidR="00B9466E">
          <w:rPr>
            <w:noProof/>
            <w:webHidden/>
          </w:rPr>
          <w:instrText xml:space="preserve"> PAGEREF _Toc137473454 \h </w:instrText>
        </w:r>
        <w:r w:rsidR="00B9466E">
          <w:rPr>
            <w:noProof/>
            <w:webHidden/>
          </w:rPr>
        </w:r>
        <w:r w:rsidR="00B9466E">
          <w:rPr>
            <w:noProof/>
            <w:webHidden/>
          </w:rPr>
          <w:fldChar w:fldCharType="separate"/>
        </w:r>
        <w:r w:rsidR="000C0337">
          <w:rPr>
            <w:noProof/>
            <w:webHidden/>
          </w:rPr>
          <w:t>111</w:t>
        </w:r>
        <w:r w:rsidR="00B9466E">
          <w:rPr>
            <w:noProof/>
            <w:webHidden/>
          </w:rPr>
          <w:fldChar w:fldCharType="end"/>
        </w:r>
      </w:hyperlink>
    </w:p>
    <w:p w14:paraId="6A2283D5" w14:textId="5F489071"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55" w:history="1">
        <w:r w:rsidR="00B9466E" w:rsidRPr="00262C57">
          <w:rPr>
            <w:rStyle w:val="Hyperlink"/>
            <w:noProof/>
          </w:rPr>
          <w:t>Hình 2.3.2 Trạng thái sau khi đổ dữ liệu</w:t>
        </w:r>
        <w:r w:rsidR="00B9466E">
          <w:rPr>
            <w:noProof/>
            <w:webHidden/>
          </w:rPr>
          <w:tab/>
        </w:r>
        <w:r w:rsidR="00B9466E">
          <w:rPr>
            <w:noProof/>
            <w:webHidden/>
          </w:rPr>
          <w:fldChar w:fldCharType="begin"/>
        </w:r>
        <w:r w:rsidR="00B9466E">
          <w:rPr>
            <w:noProof/>
            <w:webHidden/>
          </w:rPr>
          <w:instrText xml:space="preserve"> PAGEREF _Toc137473455 \h </w:instrText>
        </w:r>
        <w:r w:rsidR="00B9466E">
          <w:rPr>
            <w:noProof/>
            <w:webHidden/>
          </w:rPr>
        </w:r>
        <w:r w:rsidR="00B9466E">
          <w:rPr>
            <w:noProof/>
            <w:webHidden/>
          </w:rPr>
          <w:fldChar w:fldCharType="separate"/>
        </w:r>
        <w:r w:rsidR="000C0337">
          <w:rPr>
            <w:noProof/>
            <w:webHidden/>
          </w:rPr>
          <w:t>111</w:t>
        </w:r>
        <w:r w:rsidR="00B9466E">
          <w:rPr>
            <w:noProof/>
            <w:webHidden/>
          </w:rPr>
          <w:fldChar w:fldCharType="end"/>
        </w:r>
      </w:hyperlink>
    </w:p>
    <w:p w14:paraId="492870BF" w14:textId="3435E646"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56" w:history="1">
        <w:r w:rsidR="00B9466E" w:rsidRPr="00262C57">
          <w:rPr>
            <w:rStyle w:val="Hyperlink"/>
            <w:noProof/>
          </w:rPr>
          <w:t>Hình 3.1.1. Tạo project SSAS</w:t>
        </w:r>
        <w:r w:rsidR="00B9466E">
          <w:rPr>
            <w:noProof/>
            <w:webHidden/>
          </w:rPr>
          <w:tab/>
        </w:r>
        <w:r w:rsidR="00B9466E">
          <w:rPr>
            <w:noProof/>
            <w:webHidden/>
          </w:rPr>
          <w:fldChar w:fldCharType="begin"/>
        </w:r>
        <w:r w:rsidR="00B9466E">
          <w:rPr>
            <w:noProof/>
            <w:webHidden/>
          </w:rPr>
          <w:instrText xml:space="preserve"> PAGEREF _Toc137473456 \h </w:instrText>
        </w:r>
        <w:r w:rsidR="00B9466E">
          <w:rPr>
            <w:noProof/>
            <w:webHidden/>
          </w:rPr>
        </w:r>
        <w:r w:rsidR="00B9466E">
          <w:rPr>
            <w:noProof/>
            <w:webHidden/>
          </w:rPr>
          <w:fldChar w:fldCharType="separate"/>
        </w:r>
        <w:r w:rsidR="000C0337">
          <w:rPr>
            <w:noProof/>
            <w:webHidden/>
          </w:rPr>
          <w:t>112</w:t>
        </w:r>
        <w:r w:rsidR="00B9466E">
          <w:rPr>
            <w:noProof/>
            <w:webHidden/>
          </w:rPr>
          <w:fldChar w:fldCharType="end"/>
        </w:r>
      </w:hyperlink>
    </w:p>
    <w:p w14:paraId="2F7A3E95" w14:textId="4D984E5B"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hyperlink w:anchor="_Toc137473457" w:history="1">
        <w:r w:rsidR="00B9466E" w:rsidRPr="00262C57">
          <w:rPr>
            <w:rStyle w:val="Hyperlink"/>
            <w:noProof/>
          </w:rPr>
          <w:t>Hình 3.1.2. Đặt tên cho project</w:t>
        </w:r>
        <w:r w:rsidR="00B9466E">
          <w:rPr>
            <w:noProof/>
            <w:webHidden/>
          </w:rPr>
          <w:tab/>
        </w:r>
        <w:r w:rsidR="00B9466E">
          <w:rPr>
            <w:noProof/>
            <w:webHidden/>
          </w:rPr>
          <w:fldChar w:fldCharType="begin"/>
        </w:r>
        <w:r w:rsidR="00B9466E">
          <w:rPr>
            <w:noProof/>
            <w:webHidden/>
          </w:rPr>
          <w:instrText xml:space="preserve"> PAGEREF _Toc137473457 \h </w:instrText>
        </w:r>
        <w:r w:rsidR="00B9466E">
          <w:rPr>
            <w:noProof/>
            <w:webHidden/>
          </w:rPr>
        </w:r>
        <w:r w:rsidR="00B9466E">
          <w:rPr>
            <w:noProof/>
            <w:webHidden/>
          </w:rPr>
          <w:fldChar w:fldCharType="separate"/>
        </w:r>
        <w:r w:rsidR="000C0337">
          <w:rPr>
            <w:noProof/>
            <w:webHidden/>
          </w:rPr>
          <w:t>113</w:t>
        </w:r>
        <w:r w:rsidR="00B9466E">
          <w:rPr>
            <w:noProof/>
            <w:webHidden/>
          </w:rPr>
          <w:fldChar w:fldCharType="end"/>
        </w:r>
      </w:hyperlink>
    </w:p>
    <w:p w14:paraId="7FBFA2E1" w14:textId="6702E76D"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"_Toc137473458"</w:instrText>
      </w:r>
      <w:r>
        <w:fldChar w:fldCharType="separate"/>
      </w:r>
      <w:r w:rsidR="00B9466E" w:rsidRPr="00262C57">
        <w:rPr>
          <w:rStyle w:val="Hyperlink"/>
          <w:noProof/>
        </w:rPr>
        <w:t>Hình 3.1.3. Tạo connection mới</w:t>
      </w:r>
      <w:r w:rsidR="00B9466E">
        <w:rPr>
          <w:noProof/>
          <w:webHidden/>
        </w:rPr>
        <w:tab/>
      </w:r>
      <w:r w:rsidR="00B9466E">
        <w:rPr>
          <w:noProof/>
          <w:webHidden/>
        </w:rPr>
        <w:fldChar w:fldCharType="begin"/>
      </w:r>
      <w:r w:rsidR="00B9466E">
        <w:rPr>
          <w:noProof/>
          <w:webHidden/>
        </w:rPr>
        <w:instrText xml:space="preserve"> PAGEREF _Toc137473458 \h </w:instrText>
      </w:r>
      <w:r w:rsidR="00B9466E">
        <w:rPr>
          <w:noProof/>
          <w:webHidden/>
        </w:rPr>
      </w:r>
      <w:r w:rsidR="00B9466E">
        <w:rPr>
          <w:noProof/>
          <w:webHidden/>
        </w:rPr>
        <w:fldChar w:fldCharType="separate"/>
      </w:r>
      <w:ins w:id="37" w:author="Nguyễn Thị Kim Liên" w:date="2023-07-04T20:51:00Z">
        <w:r w:rsidR="000C0337">
          <w:rPr>
            <w:noProof/>
            <w:webHidden/>
          </w:rPr>
          <w:t>114</w:t>
        </w:r>
      </w:ins>
      <w:del w:id="38" w:author="Nguyễn Thị Kim Liên" w:date="2023-07-04T20:51:00Z">
        <w:r w:rsidR="00B9466E" w:rsidDel="000C0337">
          <w:rPr>
            <w:noProof/>
            <w:webHidden/>
          </w:rPr>
          <w:delText>113</w:delText>
        </w:r>
      </w:del>
      <w:r w:rsidR="00B9466E">
        <w:rPr>
          <w:noProof/>
          <w:webHidden/>
        </w:rPr>
        <w:fldChar w:fldCharType="end"/>
      </w:r>
      <w:r>
        <w:rPr>
          <w:noProof/>
        </w:rPr>
        <w:fldChar w:fldCharType="end"/>
      </w:r>
    </w:p>
    <w:p w14:paraId="75D8A040" w14:textId="75752FCA"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"_Toc137473459"</w:instrText>
      </w:r>
      <w:r>
        <w:fldChar w:fldCharType="separate"/>
      </w:r>
      <w:r w:rsidR="00B9466E" w:rsidRPr="00262C57">
        <w:rPr>
          <w:rStyle w:val="Hyperlink"/>
          <w:noProof/>
        </w:rPr>
        <w:t>Hình 3.1.4. Nhập thông tin server cần kết nối đến</w:t>
      </w:r>
      <w:r w:rsidR="00B9466E">
        <w:rPr>
          <w:noProof/>
          <w:webHidden/>
        </w:rPr>
        <w:tab/>
      </w:r>
      <w:r w:rsidR="00B9466E">
        <w:rPr>
          <w:noProof/>
          <w:webHidden/>
        </w:rPr>
        <w:fldChar w:fldCharType="begin"/>
      </w:r>
      <w:r w:rsidR="00B9466E">
        <w:rPr>
          <w:noProof/>
          <w:webHidden/>
        </w:rPr>
        <w:instrText xml:space="preserve"> PAGEREF _Toc137473459 \h </w:instrText>
      </w:r>
      <w:r w:rsidR="00B9466E">
        <w:rPr>
          <w:noProof/>
          <w:webHidden/>
        </w:rPr>
      </w:r>
      <w:r w:rsidR="00B9466E">
        <w:rPr>
          <w:noProof/>
          <w:webHidden/>
        </w:rPr>
        <w:fldChar w:fldCharType="separate"/>
      </w:r>
      <w:ins w:id="39" w:author="Nguyễn Thị Kim Liên" w:date="2023-07-04T20:51:00Z">
        <w:r w:rsidR="000C0337">
          <w:rPr>
            <w:noProof/>
            <w:webHidden/>
          </w:rPr>
          <w:t>115</w:t>
        </w:r>
      </w:ins>
      <w:del w:id="40" w:author="Nguyễn Thị Kim Liên" w:date="2023-07-04T20:51:00Z">
        <w:r w:rsidR="00B9466E" w:rsidDel="000C0337">
          <w:rPr>
            <w:noProof/>
            <w:webHidden/>
          </w:rPr>
          <w:delText>114</w:delText>
        </w:r>
      </w:del>
      <w:r w:rsidR="00B9466E">
        <w:rPr>
          <w:noProof/>
          <w:webHidden/>
        </w:rPr>
        <w:fldChar w:fldCharType="end"/>
      </w:r>
      <w:r>
        <w:rPr>
          <w:noProof/>
        </w:rPr>
        <w:fldChar w:fldCharType="end"/>
      </w:r>
    </w:p>
    <w:p w14:paraId="1288A3AD" w14:textId="2BB74781"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"_Toc137473460"</w:instrText>
      </w:r>
      <w:r>
        <w:fldChar w:fldCharType="separate"/>
      </w:r>
      <w:r w:rsidR="00B9466E" w:rsidRPr="00262C57">
        <w:rPr>
          <w:rStyle w:val="Hyperlink"/>
          <w:noProof/>
        </w:rPr>
        <w:t>Hình 3.1.5. Kiểm tra kết nối đến server</w:t>
      </w:r>
      <w:r w:rsidR="00B9466E">
        <w:rPr>
          <w:noProof/>
          <w:webHidden/>
        </w:rPr>
        <w:tab/>
      </w:r>
      <w:r w:rsidR="00B9466E">
        <w:rPr>
          <w:noProof/>
          <w:webHidden/>
        </w:rPr>
        <w:fldChar w:fldCharType="begin"/>
      </w:r>
      <w:r w:rsidR="00B9466E">
        <w:rPr>
          <w:noProof/>
          <w:webHidden/>
        </w:rPr>
        <w:instrText xml:space="preserve"> PAGEREF _Toc137473460 \h </w:instrText>
      </w:r>
      <w:r w:rsidR="00B9466E">
        <w:rPr>
          <w:noProof/>
          <w:webHidden/>
        </w:rPr>
      </w:r>
      <w:r w:rsidR="00B9466E">
        <w:rPr>
          <w:noProof/>
          <w:webHidden/>
        </w:rPr>
        <w:fldChar w:fldCharType="separate"/>
      </w:r>
      <w:ins w:id="41" w:author="Nguyễn Thị Kim Liên" w:date="2023-07-04T20:51:00Z">
        <w:r w:rsidR="000C0337">
          <w:rPr>
            <w:noProof/>
            <w:webHidden/>
          </w:rPr>
          <w:t>116</w:t>
        </w:r>
      </w:ins>
      <w:del w:id="42" w:author="Nguyễn Thị Kim Liên" w:date="2023-07-04T20:51:00Z">
        <w:r w:rsidR="00B9466E" w:rsidDel="000C0337">
          <w:rPr>
            <w:noProof/>
            <w:webHidden/>
          </w:rPr>
          <w:delText>115</w:delText>
        </w:r>
      </w:del>
      <w:r w:rsidR="00B9466E">
        <w:rPr>
          <w:noProof/>
          <w:webHidden/>
        </w:rPr>
        <w:fldChar w:fldCharType="end"/>
      </w:r>
      <w:r>
        <w:rPr>
          <w:noProof/>
        </w:rPr>
        <w:fldChar w:fldCharType="end"/>
      </w:r>
    </w:p>
    <w:p w14:paraId="1EFBD108" w14:textId="313EE1BA"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"_Toc137473461"</w:instrText>
      </w:r>
      <w:r>
        <w:fldChar w:fldCharType="separate"/>
      </w:r>
      <w:r w:rsidR="00B9466E" w:rsidRPr="00262C57">
        <w:rPr>
          <w:rStyle w:val="Hyperlink"/>
          <w:noProof/>
        </w:rPr>
        <w:t>Hình 3.1.6. Tạo kết nối thành công</w:t>
      </w:r>
      <w:r w:rsidR="00B9466E">
        <w:rPr>
          <w:noProof/>
          <w:webHidden/>
        </w:rPr>
        <w:tab/>
      </w:r>
      <w:r w:rsidR="00B9466E">
        <w:rPr>
          <w:noProof/>
          <w:webHidden/>
        </w:rPr>
        <w:fldChar w:fldCharType="begin"/>
      </w:r>
      <w:r w:rsidR="00B9466E">
        <w:rPr>
          <w:noProof/>
          <w:webHidden/>
        </w:rPr>
        <w:instrText xml:space="preserve"> PAGEREF _Toc137473461 \h </w:instrText>
      </w:r>
      <w:r w:rsidR="00B9466E">
        <w:rPr>
          <w:noProof/>
          <w:webHidden/>
        </w:rPr>
      </w:r>
      <w:r w:rsidR="00B9466E">
        <w:rPr>
          <w:noProof/>
          <w:webHidden/>
        </w:rPr>
        <w:fldChar w:fldCharType="separate"/>
      </w:r>
      <w:ins w:id="43" w:author="Nguyễn Thị Kim Liên" w:date="2023-07-04T20:51:00Z">
        <w:r w:rsidR="000C0337">
          <w:rPr>
            <w:noProof/>
            <w:webHidden/>
          </w:rPr>
          <w:t>117</w:t>
        </w:r>
      </w:ins>
      <w:del w:id="44" w:author="Nguyễn Thị Kim Liên" w:date="2023-07-04T20:51:00Z">
        <w:r w:rsidR="00B9466E" w:rsidDel="000C0337">
          <w:rPr>
            <w:noProof/>
            <w:webHidden/>
          </w:rPr>
          <w:delText>116</w:delText>
        </w:r>
      </w:del>
      <w:r w:rsidR="00B9466E">
        <w:rPr>
          <w:noProof/>
          <w:webHidden/>
        </w:rPr>
        <w:fldChar w:fldCharType="end"/>
      </w:r>
      <w:r>
        <w:rPr>
          <w:noProof/>
        </w:rPr>
        <w:fldChar w:fldCharType="end"/>
      </w:r>
    </w:p>
    <w:p w14:paraId="3D8EE7B0" w14:textId="54666972"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"_Toc137473462"</w:instrText>
      </w:r>
      <w:r>
        <w:fldChar w:fldCharType="separate"/>
      </w:r>
      <w:r w:rsidR="00B9466E" w:rsidRPr="00262C57">
        <w:rPr>
          <w:rStyle w:val="Hyperlink"/>
          <w:noProof/>
        </w:rPr>
        <w:t>Hình 3.1.7. Nhập thông tin tài khoản Windows</w:t>
      </w:r>
      <w:r w:rsidR="00B9466E">
        <w:rPr>
          <w:noProof/>
          <w:webHidden/>
        </w:rPr>
        <w:tab/>
      </w:r>
      <w:r w:rsidR="00B9466E">
        <w:rPr>
          <w:noProof/>
          <w:webHidden/>
        </w:rPr>
        <w:fldChar w:fldCharType="begin"/>
      </w:r>
      <w:r w:rsidR="00B9466E">
        <w:rPr>
          <w:noProof/>
          <w:webHidden/>
        </w:rPr>
        <w:instrText xml:space="preserve"> PAGEREF _Toc137473462 \h </w:instrText>
      </w:r>
      <w:r w:rsidR="00B9466E">
        <w:rPr>
          <w:noProof/>
          <w:webHidden/>
        </w:rPr>
      </w:r>
      <w:r w:rsidR="00B9466E">
        <w:rPr>
          <w:noProof/>
          <w:webHidden/>
        </w:rPr>
        <w:fldChar w:fldCharType="separate"/>
      </w:r>
      <w:ins w:id="45" w:author="Nguyễn Thị Kim Liên" w:date="2023-07-04T20:51:00Z">
        <w:r w:rsidR="000C0337">
          <w:rPr>
            <w:noProof/>
            <w:webHidden/>
          </w:rPr>
          <w:t>118</w:t>
        </w:r>
      </w:ins>
      <w:del w:id="46" w:author="Nguyễn Thị Kim Liên" w:date="2023-07-04T20:51:00Z">
        <w:r w:rsidR="00B9466E" w:rsidDel="000C0337">
          <w:rPr>
            <w:noProof/>
            <w:webHidden/>
          </w:rPr>
          <w:delText>117</w:delText>
        </w:r>
      </w:del>
      <w:r w:rsidR="00B9466E">
        <w:rPr>
          <w:noProof/>
          <w:webHidden/>
        </w:rPr>
        <w:fldChar w:fldCharType="end"/>
      </w:r>
      <w:r>
        <w:rPr>
          <w:noProof/>
        </w:rPr>
        <w:fldChar w:fldCharType="end"/>
      </w:r>
    </w:p>
    <w:p w14:paraId="2E5B253A" w14:textId="77E82230"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"_Toc137473463"</w:instrText>
      </w:r>
      <w:r>
        <w:fldChar w:fldCharType="separate"/>
      </w:r>
      <w:r w:rsidR="00B9466E" w:rsidRPr="00262C57">
        <w:rPr>
          <w:rStyle w:val="Hyperlink"/>
          <w:noProof/>
        </w:rPr>
        <w:t>Hình 3.1.8. Đặt tên cho Data source</w:t>
      </w:r>
      <w:r w:rsidR="00B9466E">
        <w:rPr>
          <w:noProof/>
          <w:webHidden/>
        </w:rPr>
        <w:tab/>
      </w:r>
      <w:r w:rsidR="00B9466E">
        <w:rPr>
          <w:noProof/>
          <w:webHidden/>
        </w:rPr>
        <w:fldChar w:fldCharType="begin"/>
      </w:r>
      <w:r w:rsidR="00B9466E">
        <w:rPr>
          <w:noProof/>
          <w:webHidden/>
        </w:rPr>
        <w:instrText xml:space="preserve"> PAGEREF _Toc137473463 \h </w:instrText>
      </w:r>
      <w:r w:rsidR="00B9466E">
        <w:rPr>
          <w:noProof/>
          <w:webHidden/>
        </w:rPr>
      </w:r>
      <w:r w:rsidR="00B9466E">
        <w:rPr>
          <w:noProof/>
          <w:webHidden/>
        </w:rPr>
        <w:fldChar w:fldCharType="separate"/>
      </w:r>
      <w:ins w:id="47" w:author="Nguyễn Thị Kim Liên" w:date="2023-07-04T20:51:00Z">
        <w:r w:rsidR="000C0337">
          <w:rPr>
            <w:noProof/>
            <w:webHidden/>
          </w:rPr>
          <w:t>119</w:t>
        </w:r>
      </w:ins>
      <w:del w:id="48" w:author="Nguyễn Thị Kim Liên" w:date="2023-07-04T20:51:00Z">
        <w:r w:rsidR="00B9466E" w:rsidDel="000C0337">
          <w:rPr>
            <w:noProof/>
            <w:webHidden/>
          </w:rPr>
          <w:delText>118</w:delText>
        </w:r>
      </w:del>
      <w:r w:rsidR="00B9466E">
        <w:rPr>
          <w:noProof/>
          <w:webHidden/>
        </w:rPr>
        <w:fldChar w:fldCharType="end"/>
      </w:r>
      <w:r>
        <w:rPr>
          <w:noProof/>
        </w:rPr>
        <w:fldChar w:fldCharType="end"/>
      </w:r>
    </w:p>
    <w:p w14:paraId="79AFF730" w14:textId="1F747B3C"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"_Toc137473464"</w:instrText>
      </w:r>
      <w:r>
        <w:fldChar w:fldCharType="separate"/>
      </w:r>
      <w:r w:rsidR="00B9466E" w:rsidRPr="00262C57">
        <w:rPr>
          <w:rStyle w:val="Hyperlink"/>
          <w:noProof/>
        </w:rPr>
        <w:t>Hình 3.1.9. Chọn kho dữ liệu cho quá trình SSAS</w:t>
      </w:r>
      <w:r w:rsidR="00B9466E">
        <w:rPr>
          <w:noProof/>
          <w:webHidden/>
        </w:rPr>
        <w:tab/>
      </w:r>
      <w:r w:rsidR="00B9466E">
        <w:rPr>
          <w:noProof/>
          <w:webHidden/>
        </w:rPr>
        <w:fldChar w:fldCharType="begin"/>
      </w:r>
      <w:r w:rsidR="00B9466E">
        <w:rPr>
          <w:noProof/>
          <w:webHidden/>
        </w:rPr>
        <w:instrText xml:space="preserve"> PAGEREF _Toc137473464 \h </w:instrText>
      </w:r>
      <w:r w:rsidR="00B9466E">
        <w:rPr>
          <w:noProof/>
          <w:webHidden/>
        </w:rPr>
      </w:r>
      <w:r w:rsidR="00B9466E">
        <w:rPr>
          <w:noProof/>
          <w:webHidden/>
        </w:rPr>
        <w:fldChar w:fldCharType="separate"/>
      </w:r>
      <w:ins w:id="49" w:author="Nguyễn Thị Kim Liên" w:date="2023-07-04T20:51:00Z">
        <w:r w:rsidR="000C0337">
          <w:rPr>
            <w:noProof/>
            <w:webHidden/>
          </w:rPr>
          <w:t>120</w:t>
        </w:r>
      </w:ins>
      <w:del w:id="50" w:author="Nguyễn Thị Kim Liên" w:date="2023-07-04T20:51:00Z">
        <w:r w:rsidR="00B9466E" w:rsidDel="000C0337">
          <w:rPr>
            <w:noProof/>
            <w:webHidden/>
          </w:rPr>
          <w:delText>119</w:delText>
        </w:r>
      </w:del>
      <w:r w:rsidR="00B9466E">
        <w:rPr>
          <w:noProof/>
          <w:webHidden/>
        </w:rPr>
        <w:fldChar w:fldCharType="end"/>
      </w:r>
      <w:r>
        <w:rPr>
          <w:noProof/>
        </w:rPr>
        <w:fldChar w:fldCharType="end"/>
      </w:r>
    </w:p>
    <w:p w14:paraId="6EAAD376" w14:textId="52A86092"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"_Toc137473465"</w:instrText>
      </w:r>
      <w:r>
        <w:fldChar w:fldCharType="separate"/>
      </w:r>
      <w:r w:rsidR="00B9466E" w:rsidRPr="00262C57">
        <w:rPr>
          <w:rStyle w:val="Hyperlink"/>
          <w:noProof/>
        </w:rPr>
        <w:t>Hình 3.1.10. Chọn các bảng dữ liệu cho quá trình phân tích</w:t>
      </w:r>
      <w:r w:rsidR="00B9466E">
        <w:rPr>
          <w:noProof/>
          <w:webHidden/>
        </w:rPr>
        <w:tab/>
      </w:r>
      <w:r w:rsidR="00B9466E">
        <w:rPr>
          <w:noProof/>
          <w:webHidden/>
        </w:rPr>
        <w:fldChar w:fldCharType="begin"/>
      </w:r>
      <w:r w:rsidR="00B9466E">
        <w:rPr>
          <w:noProof/>
          <w:webHidden/>
        </w:rPr>
        <w:instrText xml:space="preserve"> PAGEREF _Toc137473465 \h </w:instrText>
      </w:r>
      <w:r w:rsidR="00B9466E">
        <w:rPr>
          <w:noProof/>
          <w:webHidden/>
        </w:rPr>
      </w:r>
      <w:r w:rsidR="00B9466E">
        <w:rPr>
          <w:noProof/>
          <w:webHidden/>
        </w:rPr>
        <w:fldChar w:fldCharType="separate"/>
      </w:r>
      <w:ins w:id="51" w:author="Nguyễn Thị Kim Liên" w:date="2023-07-04T20:51:00Z">
        <w:r w:rsidR="000C0337">
          <w:rPr>
            <w:noProof/>
            <w:webHidden/>
          </w:rPr>
          <w:t>121</w:t>
        </w:r>
      </w:ins>
      <w:del w:id="52" w:author="Nguyễn Thị Kim Liên" w:date="2023-07-04T20:51:00Z">
        <w:r w:rsidR="00B9466E" w:rsidDel="000C0337">
          <w:rPr>
            <w:noProof/>
            <w:webHidden/>
          </w:rPr>
          <w:delText>120</w:delText>
        </w:r>
      </w:del>
      <w:r w:rsidR="00B9466E">
        <w:rPr>
          <w:noProof/>
          <w:webHidden/>
        </w:rPr>
        <w:fldChar w:fldCharType="end"/>
      </w:r>
      <w:r>
        <w:rPr>
          <w:noProof/>
        </w:rPr>
        <w:fldChar w:fldCharType="end"/>
      </w:r>
    </w:p>
    <w:p w14:paraId="2A7F4CC8" w14:textId="208DAE96"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"_Toc137473466"</w:instrText>
      </w:r>
      <w:r>
        <w:fldChar w:fldCharType="separate"/>
      </w:r>
      <w:r w:rsidR="00B9466E" w:rsidRPr="00262C57">
        <w:rPr>
          <w:rStyle w:val="Hyperlink"/>
          <w:noProof/>
        </w:rPr>
        <w:t>Hình 3.1.11. Hoàn thành quá trình tạo Data Source View</w:t>
      </w:r>
      <w:r w:rsidR="00B9466E">
        <w:rPr>
          <w:noProof/>
          <w:webHidden/>
        </w:rPr>
        <w:tab/>
      </w:r>
      <w:r w:rsidR="00B9466E">
        <w:rPr>
          <w:noProof/>
          <w:webHidden/>
        </w:rPr>
        <w:fldChar w:fldCharType="begin"/>
      </w:r>
      <w:r w:rsidR="00B9466E">
        <w:rPr>
          <w:noProof/>
          <w:webHidden/>
        </w:rPr>
        <w:instrText xml:space="preserve"> PAGEREF _Toc137473466 \h </w:instrText>
      </w:r>
      <w:r w:rsidR="00B9466E">
        <w:rPr>
          <w:noProof/>
          <w:webHidden/>
        </w:rPr>
      </w:r>
      <w:r w:rsidR="00B9466E">
        <w:rPr>
          <w:noProof/>
          <w:webHidden/>
        </w:rPr>
        <w:fldChar w:fldCharType="separate"/>
      </w:r>
      <w:ins w:id="53" w:author="Nguyễn Thị Kim Liên" w:date="2023-07-04T20:51:00Z">
        <w:r w:rsidR="000C0337">
          <w:rPr>
            <w:noProof/>
            <w:webHidden/>
          </w:rPr>
          <w:t>122</w:t>
        </w:r>
      </w:ins>
      <w:del w:id="54" w:author="Nguyễn Thị Kim Liên" w:date="2023-07-04T20:51:00Z">
        <w:r w:rsidR="00B9466E" w:rsidDel="000C0337">
          <w:rPr>
            <w:noProof/>
            <w:webHidden/>
          </w:rPr>
          <w:delText>121</w:delText>
        </w:r>
      </w:del>
      <w:r w:rsidR="00B9466E">
        <w:rPr>
          <w:noProof/>
          <w:webHidden/>
        </w:rPr>
        <w:fldChar w:fldCharType="end"/>
      </w:r>
      <w:r>
        <w:rPr>
          <w:noProof/>
        </w:rPr>
        <w:fldChar w:fldCharType="end"/>
      </w:r>
    </w:p>
    <w:p w14:paraId="70B15252" w14:textId="766F7965"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"_Toc137473467"</w:instrText>
      </w:r>
      <w:r>
        <w:fldChar w:fldCharType="separate"/>
      </w:r>
      <w:r w:rsidR="00B9466E" w:rsidRPr="00262C57">
        <w:rPr>
          <w:rStyle w:val="Hyperlink"/>
          <w:noProof/>
        </w:rPr>
        <w:t>Hình 3.1.12. Tùy chọn tạo Dimension</w:t>
      </w:r>
      <w:r w:rsidR="00B9466E">
        <w:rPr>
          <w:noProof/>
          <w:webHidden/>
        </w:rPr>
        <w:tab/>
      </w:r>
      <w:r w:rsidR="00B9466E">
        <w:rPr>
          <w:noProof/>
          <w:webHidden/>
        </w:rPr>
        <w:fldChar w:fldCharType="begin"/>
      </w:r>
      <w:r w:rsidR="00B9466E">
        <w:rPr>
          <w:noProof/>
          <w:webHidden/>
        </w:rPr>
        <w:instrText xml:space="preserve"> PAGEREF _Toc137473467 \h </w:instrText>
      </w:r>
      <w:r w:rsidR="00B9466E">
        <w:rPr>
          <w:noProof/>
          <w:webHidden/>
        </w:rPr>
      </w:r>
      <w:r w:rsidR="00B9466E">
        <w:rPr>
          <w:noProof/>
          <w:webHidden/>
        </w:rPr>
        <w:fldChar w:fldCharType="separate"/>
      </w:r>
      <w:ins w:id="55" w:author="Nguyễn Thị Kim Liên" w:date="2023-07-04T20:51:00Z">
        <w:r w:rsidR="000C0337">
          <w:rPr>
            <w:noProof/>
            <w:webHidden/>
          </w:rPr>
          <w:t>123</w:t>
        </w:r>
      </w:ins>
      <w:del w:id="56" w:author="Nguyễn Thị Kim Liên" w:date="2023-07-04T20:51:00Z">
        <w:r w:rsidR="00B9466E" w:rsidDel="000C0337">
          <w:rPr>
            <w:noProof/>
            <w:webHidden/>
          </w:rPr>
          <w:delText>122</w:delText>
        </w:r>
      </w:del>
      <w:r w:rsidR="00B9466E">
        <w:rPr>
          <w:noProof/>
          <w:webHidden/>
        </w:rPr>
        <w:fldChar w:fldCharType="end"/>
      </w:r>
      <w:r>
        <w:rPr>
          <w:noProof/>
        </w:rPr>
        <w:fldChar w:fldCharType="end"/>
      </w:r>
    </w:p>
    <w:p w14:paraId="5DB0006F" w14:textId="2D910DC8"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"_Toc137473468"</w:instrText>
      </w:r>
      <w:r>
        <w:fldChar w:fldCharType="separate"/>
      </w:r>
      <w:r w:rsidR="00B9466E" w:rsidRPr="00262C57">
        <w:rPr>
          <w:rStyle w:val="Hyperlink"/>
          <w:noProof/>
        </w:rPr>
        <w:t>Hình 3.1.13. Chọn dimension Dim_Time</w:t>
      </w:r>
      <w:r w:rsidR="00B9466E">
        <w:rPr>
          <w:noProof/>
          <w:webHidden/>
        </w:rPr>
        <w:tab/>
      </w:r>
      <w:r w:rsidR="00B9466E">
        <w:rPr>
          <w:noProof/>
          <w:webHidden/>
        </w:rPr>
        <w:fldChar w:fldCharType="begin"/>
      </w:r>
      <w:r w:rsidR="00B9466E">
        <w:rPr>
          <w:noProof/>
          <w:webHidden/>
        </w:rPr>
        <w:instrText xml:space="preserve"> PAGEREF _Toc137473468 \h </w:instrText>
      </w:r>
      <w:r w:rsidR="00B9466E">
        <w:rPr>
          <w:noProof/>
          <w:webHidden/>
        </w:rPr>
      </w:r>
      <w:r w:rsidR="00B9466E">
        <w:rPr>
          <w:noProof/>
          <w:webHidden/>
        </w:rPr>
        <w:fldChar w:fldCharType="separate"/>
      </w:r>
      <w:ins w:id="57" w:author="Nguyễn Thị Kim Liên" w:date="2023-07-04T20:51:00Z">
        <w:r w:rsidR="000C0337">
          <w:rPr>
            <w:noProof/>
            <w:webHidden/>
          </w:rPr>
          <w:t>124</w:t>
        </w:r>
      </w:ins>
      <w:del w:id="58" w:author="Nguyễn Thị Kim Liên" w:date="2023-07-04T20:51:00Z">
        <w:r w:rsidR="00B9466E" w:rsidDel="000C0337">
          <w:rPr>
            <w:noProof/>
            <w:webHidden/>
          </w:rPr>
          <w:delText>123</w:delText>
        </w:r>
      </w:del>
      <w:r w:rsidR="00B9466E">
        <w:rPr>
          <w:noProof/>
          <w:webHidden/>
        </w:rPr>
        <w:fldChar w:fldCharType="end"/>
      </w:r>
      <w:r>
        <w:rPr>
          <w:noProof/>
        </w:rPr>
        <w:fldChar w:fldCharType="end"/>
      </w:r>
    </w:p>
    <w:p w14:paraId="440D8AD9" w14:textId="30CA6F53"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"_Toc137473469"</w:instrText>
      </w:r>
      <w:r>
        <w:fldChar w:fldCharType="separate"/>
      </w:r>
      <w:r w:rsidR="00B9466E" w:rsidRPr="00262C57">
        <w:rPr>
          <w:rStyle w:val="Hyperlink"/>
          <w:noProof/>
        </w:rPr>
        <w:t>Hình 3.1.14. Chọn những thuộc tính cần thiết cho Dim_Time</w:t>
      </w:r>
      <w:r w:rsidR="00B9466E">
        <w:rPr>
          <w:noProof/>
          <w:webHidden/>
        </w:rPr>
        <w:tab/>
      </w:r>
      <w:r w:rsidR="00B9466E">
        <w:rPr>
          <w:noProof/>
          <w:webHidden/>
        </w:rPr>
        <w:fldChar w:fldCharType="begin"/>
      </w:r>
      <w:r w:rsidR="00B9466E">
        <w:rPr>
          <w:noProof/>
          <w:webHidden/>
        </w:rPr>
        <w:instrText xml:space="preserve"> PAGEREF _Toc137473469 \h </w:instrText>
      </w:r>
      <w:r w:rsidR="00B9466E">
        <w:rPr>
          <w:noProof/>
          <w:webHidden/>
        </w:rPr>
      </w:r>
      <w:r w:rsidR="00B9466E">
        <w:rPr>
          <w:noProof/>
          <w:webHidden/>
        </w:rPr>
        <w:fldChar w:fldCharType="separate"/>
      </w:r>
      <w:ins w:id="59" w:author="Nguyễn Thị Kim Liên" w:date="2023-07-04T20:51:00Z">
        <w:r w:rsidR="000C0337">
          <w:rPr>
            <w:noProof/>
            <w:webHidden/>
          </w:rPr>
          <w:t>125</w:t>
        </w:r>
      </w:ins>
      <w:del w:id="60" w:author="Nguyễn Thị Kim Liên" w:date="2023-07-04T20:51:00Z">
        <w:r w:rsidR="00B9466E" w:rsidDel="000C0337">
          <w:rPr>
            <w:noProof/>
            <w:webHidden/>
          </w:rPr>
          <w:delText>124</w:delText>
        </w:r>
      </w:del>
      <w:r w:rsidR="00B9466E">
        <w:rPr>
          <w:noProof/>
          <w:webHidden/>
        </w:rPr>
        <w:fldChar w:fldCharType="end"/>
      </w:r>
      <w:r>
        <w:rPr>
          <w:noProof/>
        </w:rPr>
        <w:fldChar w:fldCharType="end"/>
      </w:r>
    </w:p>
    <w:p w14:paraId="56948F95" w14:textId="611D896F"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"_Toc137473470"</w:instrText>
      </w:r>
      <w:r>
        <w:fldChar w:fldCharType="separate"/>
      </w:r>
      <w:r w:rsidR="00B9466E" w:rsidRPr="00262C57">
        <w:rPr>
          <w:rStyle w:val="Hyperlink"/>
          <w:noProof/>
        </w:rPr>
        <w:t>Hình 3.1.15. Hoàn thành quá trình tạo bảng Dim_Time</w:t>
      </w:r>
      <w:r w:rsidR="00B9466E">
        <w:rPr>
          <w:noProof/>
          <w:webHidden/>
        </w:rPr>
        <w:tab/>
      </w:r>
      <w:r w:rsidR="00B9466E">
        <w:rPr>
          <w:noProof/>
          <w:webHidden/>
        </w:rPr>
        <w:fldChar w:fldCharType="begin"/>
      </w:r>
      <w:r w:rsidR="00B9466E">
        <w:rPr>
          <w:noProof/>
          <w:webHidden/>
        </w:rPr>
        <w:instrText xml:space="preserve"> PAGEREF _Toc137473470 \h </w:instrText>
      </w:r>
      <w:r w:rsidR="00B9466E">
        <w:rPr>
          <w:noProof/>
          <w:webHidden/>
        </w:rPr>
      </w:r>
      <w:r w:rsidR="00B9466E">
        <w:rPr>
          <w:noProof/>
          <w:webHidden/>
        </w:rPr>
        <w:fldChar w:fldCharType="separate"/>
      </w:r>
      <w:ins w:id="61" w:author="Nguyễn Thị Kim Liên" w:date="2023-07-04T20:51:00Z">
        <w:r w:rsidR="000C0337">
          <w:rPr>
            <w:noProof/>
            <w:webHidden/>
          </w:rPr>
          <w:t>126</w:t>
        </w:r>
      </w:ins>
      <w:del w:id="62" w:author="Nguyễn Thị Kim Liên" w:date="2023-07-04T20:51:00Z">
        <w:r w:rsidR="00B9466E" w:rsidDel="000C0337">
          <w:rPr>
            <w:noProof/>
            <w:webHidden/>
          </w:rPr>
          <w:delText>125</w:delText>
        </w:r>
      </w:del>
      <w:r w:rsidR="00B9466E">
        <w:rPr>
          <w:noProof/>
          <w:webHidden/>
        </w:rPr>
        <w:fldChar w:fldCharType="end"/>
      </w:r>
      <w:r>
        <w:rPr>
          <w:noProof/>
        </w:rPr>
        <w:fldChar w:fldCharType="end"/>
      </w:r>
    </w:p>
    <w:p w14:paraId="1C551E6C" w14:textId="452E4FB3"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"_Toc137473471"</w:instrText>
      </w:r>
      <w:r>
        <w:fldChar w:fldCharType="separate"/>
      </w:r>
      <w:r w:rsidR="00B9466E" w:rsidRPr="00262C57">
        <w:rPr>
          <w:rStyle w:val="Hyperlink"/>
          <w:noProof/>
        </w:rPr>
        <w:t>Hình 3.1.16. Chọn dimension Dim_Store</w:t>
      </w:r>
      <w:r w:rsidR="00B9466E">
        <w:rPr>
          <w:noProof/>
          <w:webHidden/>
        </w:rPr>
        <w:tab/>
      </w:r>
      <w:r w:rsidR="00B9466E">
        <w:rPr>
          <w:noProof/>
          <w:webHidden/>
        </w:rPr>
        <w:fldChar w:fldCharType="begin"/>
      </w:r>
      <w:r w:rsidR="00B9466E">
        <w:rPr>
          <w:noProof/>
          <w:webHidden/>
        </w:rPr>
        <w:instrText xml:space="preserve"> PAGEREF _Toc137473471 \h </w:instrText>
      </w:r>
      <w:r w:rsidR="00B9466E">
        <w:rPr>
          <w:noProof/>
          <w:webHidden/>
        </w:rPr>
      </w:r>
      <w:r w:rsidR="00B9466E">
        <w:rPr>
          <w:noProof/>
          <w:webHidden/>
        </w:rPr>
        <w:fldChar w:fldCharType="separate"/>
      </w:r>
      <w:ins w:id="63" w:author="Nguyễn Thị Kim Liên" w:date="2023-07-04T20:51:00Z">
        <w:r w:rsidR="000C0337">
          <w:rPr>
            <w:noProof/>
            <w:webHidden/>
          </w:rPr>
          <w:t>127</w:t>
        </w:r>
      </w:ins>
      <w:del w:id="64" w:author="Nguyễn Thị Kim Liên" w:date="2023-07-04T20:51:00Z">
        <w:r w:rsidR="00B9466E" w:rsidDel="000C0337">
          <w:rPr>
            <w:noProof/>
            <w:webHidden/>
          </w:rPr>
          <w:delText>126</w:delText>
        </w:r>
      </w:del>
      <w:r w:rsidR="00B9466E">
        <w:rPr>
          <w:noProof/>
          <w:webHidden/>
        </w:rPr>
        <w:fldChar w:fldCharType="end"/>
      </w:r>
      <w:r>
        <w:rPr>
          <w:noProof/>
        </w:rPr>
        <w:fldChar w:fldCharType="end"/>
      </w:r>
    </w:p>
    <w:p w14:paraId="087CE02B" w14:textId="1CB460D8"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"_Toc137473472"</w:instrText>
      </w:r>
      <w:r>
        <w:fldChar w:fldCharType="separate"/>
      </w:r>
      <w:r w:rsidR="00B9466E" w:rsidRPr="00262C57">
        <w:rPr>
          <w:rStyle w:val="Hyperlink"/>
          <w:noProof/>
        </w:rPr>
        <w:t>Hình 3.1.17. Chọn các dimensions liên quan đến Dim_Store</w:t>
      </w:r>
      <w:r w:rsidR="00B9466E">
        <w:rPr>
          <w:noProof/>
          <w:webHidden/>
        </w:rPr>
        <w:tab/>
      </w:r>
      <w:r w:rsidR="00B9466E">
        <w:rPr>
          <w:noProof/>
          <w:webHidden/>
        </w:rPr>
        <w:fldChar w:fldCharType="begin"/>
      </w:r>
      <w:r w:rsidR="00B9466E">
        <w:rPr>
          <w:noProof/>
          <w:webHidden/>
        </w:rPr>
        <w:instrText xml:space="preserve"> PAGEREF _Toc137473472 \h </w:instrText>
      </w:r>
      <w:r w:rsidR="00B9466E">
        <w:rPr>
          <w:noProof/>
          <w:webHidden/>
        </w:rPr>
      </w:r>
      <w:r w:rsidR="00B9466E">
        <w:rPr>
          <w:noProof/>
          <w:webHidden/>
        </w:rPr>
        <w:fldChar w:fldCharType="separate"/>
      </w:r>
      <w:ins w:id="65" w:author="Nguyễn Thị Kim Liên" w:date="2023-07-04T20:51:00Z">
        <w:r w:rsidR="000C0337">
          <w:rPr>
            <w:noProof/>
            <w:webHidden/>
          </w:rPr>
          <w:t>128</w:t>
        </w:r>
      </w:ins>
      <w:del w:id="66" w:author="Nguyễn Thị Kim Liên" w:date="2023-07-04T20:51:00Z">
        <w:r w:rsidR="00B9466E" w:rsidDel="000C0337">
          <w:rPr>
            <w:noProof/>
            <w:webHidden/>
          </w:rPr>
          <w:delText>127</w:delText>
        </w:r>
      </w:del>
      <w:r w:rsidR="00B9466E">
        <w:rPr>
          <w:noProof/>
          <w:webHidden/>
        </w:rPr>
        <w:fldChar w:fldCharType="end"/>
      </w:r>
      <w:r>
        <w:rPr>
          <w:noProof/>
        </w:rPr>
        <w:fldChar w:fldCharType="end"/>
      </w:r>
    </w:p>
    <w:p w14:paraId="39B07750" w14:textId="4EF3F7A3"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"_Toc137473473"</w:instrText>
      </w:r>
      <w:r>
        <w:fldChar w:fldCharType="separate"/>
      </w:r>
      <w:r w:rsidR="00B9466E" w:rsidRPr="00262C57">
        <w:rPr>
          <w:rStyle w:val="Hyperlink"/>
          <w:noProof/>
        </w:rPr>
        <w:t>Hình 3.1.18. Chọn các thuộc tính phù hợp cho bảng Dim_Store</w:t>
      </w:r>
      <w:r w:rsidR="00B9466E">
        <w:rPr>
          <w:noProof/>
          <w:webHidden/>
        </w:rPr>
        <w:tab/>
      </w:r>
      <w:r w:rsidR="00B9466E">
        <w:rPr>
          <w:noProof/>
          <w:webHidden/>
        </w:rPr>
        <w:fldChar w:fldCharType="begin"/>
      </w:r>
      <w:r w:rsidR="00B9466E">
        <w:rPr>
          <w:noProof/>
          <w:webHidden/>
        </w:rPr>
        <w:instrText xml:space="preserve"> PAGEREF _Toc137473473 \h </w:instrText>
      </w:r>
      <w:r w:rsidR="00B9466E">
        <w:rPr>
          <w:noProof/>
          <w:webHidden/>
        </w:rPr>
      </w:r>
      <w:r w:rsidR="00B9466E">
        <w:rPr>
          <w:noProof/>
          <w:webHidden/>
        </w:rPr>
        <w:fldChar w:fldCharType="separate"/>
      </w:r>
      <w:ins w:id="67" w:author="Nguyễn Thị Kim Liên" w:date="2023-07-04T20:51:00Z">
        <w:r w:rsidR="000C0337">
          <w:rPr>
            <w:noProof/>
            <w:webHidden/>
          </w:rPr>
          <w:t>129</w:t>
        </w:r>
      </w:ins>
      <w:del w:id="68" w:author="Nguyễn Thị Kim Liên" w:date="2023-07-04T20:51:00Z">
        <w:r w:rsidR="00B9466E" w:rsidDel="000C0337">
          <w:rPr>
            <w:noProof/>
            <w:webHidden/>
          </w:rPr>
          <w:delText>128</w:delText>
        </w:r>
      </w:del>
      <w:r w:rsidR="00B9466E">
        <w:rPr>
          <w:noProof/>
          <w:webHidden/>
        </w:rPr>
        <w:fldChar w:fldCharType="end"/>
      </w:r>
      <w:r>
        <w:rPr>
          <w:noProof/>
        </w:rPr>
        <w:fldChar w:fldCharType="end"/>
      </w:r>
    </w:p>
    <w:p w14:paraId="41DDF98D" w14:textId="007018C3"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"_Toc137473474"</w:instrText>
      </w:r>
      <w:r>
        <w:fldChar w:fldCharType="separate"/>
      </w:r>
      <w:r w:rsidR="00B9466E" w:rsidRPr="00262C57">
        <w:rPr>
          <w:rStyle w:val="Hyperlink"/>
          <w:noProof/>
        </w:rPr>
        <w:t>Hình 3.1.19. Hoàn tất quá trình tạo bảng Dim_Store</w:t>
      </w:r>
      <w:r w:rsidR="00B9466E">
        <w:rPr>
          <w:noProof/>
          <w:webHidden/>
        </w:rPr>
        <w:tab/>
      </w:r>
      <w:r w:rsidR="00B9466E">
        <w:rPr>
          <w:noProof/>
          <w:webHidden/>
        </w:rPr>
        <w:fldChar w:fldCharType="begin"/>
      </w:r>
      <w:r w:rsidR="00B9466E">
        <w:rPr>
          <w:noProof/>
          <w:webHidden/>
        </w:rPr>
        <w:instrText xml:space="preserve"> PAGEREF _Toc137473474 \h </w:instrText>
      </w:r>
      <w:r w:rsidR="00B9466E">
        <w:rPr>
          <w:noProof/>
          <w:webHidden/>
        </w:rPr>
      </w:r>
      <w:r w:rsidR="00B9466E">
        <w:rPr>
          <w:noProof/>
          <w:webHidden/>
        </w:rPr>
        <w:fldChar w:fldCharType="separate"/>
      </w:r>
      <w:ins w:id="69" w:author="Nguyễn Thị Kim Liên" w:date="2023-07-04T20:51:00Z">
        <w:r w:rsidR="000C0337">
          <w:rPr>
            <w:noProof/>
            <w:webHidden/>
          </w:rPr>
          <w:t>130</w:t>
        </w:r>
      </w:ins>
      <w:del w:id="70" w:author="Nguyễn Thị Kim Liên" w:date="2023-07-04T20:51:00Z">
        <w:r w:rsidR="00B9466E" w:rsidDel="000C0337">
          <w:rPr>
            <w:noProof/>
            <w:webHidden/>
          </w:rPr>
          <w:delText>129</w:delText>
        </w:r>
      </w:del>
      <w:r w:rsidR="00B9466E">
        <w:rPr>
          <w:noProof/>
          <w:webHidden/>
        </w:rPr>
        <w:fldChar w:fldCharType="end"/>
      </w:r>
      <w:r>
        <w:rPr>
          <w:noProof/>
        </w:rPr>
        <w:fldChar w:fldCharType="end"/>
      </w:r>
    </w:p>
    <w:p w14:paraId="7BBB669E" w14:textId="67729D92"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"_Toc137473475"</w:instrText>
      </w:r>
      <w:r>
        <w:fldChar w:fldCharType="separate"/>
      </w:r>
      <w:r w:rsidR="00B9466E" w:rsidRPr="00262C57">
        <w:rPr>
          <w:rStyle w:val="Hyperlink"/>
          <w:noProof/>
        </w:rPr>
        <w:t>Hình 3.1.20. Chọn dimension Dim_Item</w:t>
      </w:r>
      <w:r w:rsidR="00B9466E">
        <w:rPr>
          <w:noProof/>
          <w:webHidden/>
        </w:rPr>
        <w:tab/>
      </w:r>
      <w:r w:rsidR="00B9466E">
        <w:rPr>
          <w:noProof/>
          <w:webHidden/>
        </w:rPr>
        <w:fldChar w:fldCharType="begin"/>
      </w:r>
      <w:r w:rsidR="00B9466E">
        <w:rPr>
          <w:noProof/>
          <w:webHidden/>
        </w:rPr>
        <w:instrText xml:space="preserve"> PAGEREF _Toc137473475 \h </w:instrText>
      </w:r>
      <w:r w:rsidR="00B9466E">
        <w:rPr>
          <w:noProof/>
          <w:webHidden/>
        </w:rPr>
      </w:r>
      <w:r w:rsidR="00B9466E">
        <w:rPr>
          <w:noProof/>
          <w:webHidden/>
        </w:rPr>
        <w:fldChar w:fldCharType="separate"/>
      </w:r>
      <w:ins w:id="71" w:author="Nguyễn Thị Kim Liên" w:date="2023-07-04T20:51:00Z">
        <w:r w:rsidR="000C0337">
          <w:rPr>
            <w:noProof/>
            <w:webHidden/>
          </w:rPr>
          <w:t>131</w:t>
        </w:r>
      </w:ins>
      <w:del w:id="72" w:author="Nguyễn Thị Kim Liên" w:date="2023-07-04T20:51:00Z">
        <w:r w:rsidR="00B9466E" w:rsidDel="000C0337">
          <w:rPr>
            <w:noProof/>
            <w:webHidden/>
          </w:rPr>
          <w:delText>130</w:delText>
        </w:r>
      </w:del>
      <w:r w:rsidR="00B9466E">
        <w:rPr>
          <w:noProof/>
          <w:webHidden/>
        </w:rPr>
        <w:fldChar w:fldCharType="end"/>
      </w:r>
      <w:r>
        <w:rPr>
          <w:noProof/>
        </w:rPr>
        <w:fldChar w:fldCharType="end"/>
      </w:r>
    </w:p>
    <w:p w14:paraId="5F5CB7C7" w14:textId="3313D4BD"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"_Toc137473476"</w:instrText>
      </w:r>
      <w:r>
        <w:fldChar w:fldCharType="separate"/>
      </w:r>
      <w:r w:rsidR="00B9466E" w:rsidRPr="00262C57">
        <w:rPr>
          <w:rStyle w:val="Hyperlink"/>
          <w:noProof/>
        </w:rPr>
        <w:t>Hình 3.1.21. Chọn các dimension liên quan đến bảng Dim_Item</w:t>
      </w:r>
      <w:r w:rsidR="00B9466E">
        <w:rPr>
          <w:noProof/>
          <w:webHidden/>
        </w:rPr>
        <w:tab/>
      </w:r>
      <w:r w:rsidR="00B9466E">
        <w:rPr>
          <w:noProof/>
          <w:webHidden/>
        </w:rPr>
        <w:fldChar w:fldCharType="begin"/>
      </w:r>
      <w:r w:rsidR="00B9466E">
        <w:rPr>
          <w:noProof/>
          <w:webHidden/>
        </w:rPr>
        <w:instrText xml:space="preserve"> PAGEREF _Toc137473476 \h </w:instrText>
      </w:r>
      <w:r w:rsidR="00B9466E">
        <w:rPr>
          <w:noProof/>
          <w:webHidden/>
        </w:rPr>
      </w:r>
      <w:r w:rsidR="00B9466E">
        <w:rPr>
          <w:noProof/>
          <w:webHidden/>
        </w:rPr>
        <w:fldChar w:fldCharType="separate"/>
      </w:r>
      <w:ins w:id="73" w:author="Nguyễn Thị Kim Liên" w:date="2023-07-04T20:51:00Z">
        <w:r w:rsidR="000C0337">
          <w:rPr>
            <w:noProof/>
            <w:webHidden/>
          </w:rPr>
          <w:t>132</w:t>
        </w:r>
      </w:ins>
      <w:del w:id="74" w:author="Nguyễn Thị Kim Liên" w:date="2023-07-04T20:51:00Z">
        <w:r w:rsidR="00B9466E" w:rsidDel="000C0337">
          <w:rPr>
            <w:noProof/>
            <w:webHidden/>
          </w:rPr>
          <w:delText>131</w:delText>
        </w:r>
      </w:del>
      <w:r w:rsidR="00B9466E">
        <w:rPr>
          <w:noProof/>
          <w:webHidden/>
        </w:rPr>
        <w:fldChar w:fldCharType="end"/>
      </w:r>
      <w:r>
        <w:rPr>
          <w:noProof/>
        </w:rPr>
        <w:fldChar w:fldCharType="end"/>
      </w:r>
    </w:p>
    <w:p w14:paraId="03033B38" w14:textId="1AD52EC7"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"_Toc137473477"</w:instrText>
      </w:r>
      <w:r>
        <w:fldChar w:fldCharType="separate"/>
      </w:r>
      <w:r w:rsidR="00B9466E" w:rsidRPr="00262C57">
        <w:rPr>
          <w:rStyle w:val="Hyperlink"/>
          <w:noProof/>
        </w:rPr>
        <w:t>Hình 3.1.22. Chọn các thuộc tính phù hợp cho bảng Dim_Item</w:t>
      </w:r>
      <w:r w:rsidR="00B9466E">
        <w:rPr>
          <w:noProof/>
          <w:webHidden/>
        </w:rPr>
        <w:tab/>
      </w:r>
      <w:r w:rsidR="00B9466E">
        <w:rPr>
          <w:noProof/>
          <w:webHidden/>
        </w:rPr>
        <w:fldChar w:fldCharType="begin"/>
      </w:r>
      <w:r w:rsidR="00B9466E">
        <w:rPr>
          <w:noProof/>
          <w:webHidden/>
        </w:rPr>
        <w:instrText xml:space="preserve"> PAGEREF _Toc137473477 \h </w:instrText>
      </w:r>
      <w:r w:rsidR="00B9466E">
        <w:rPr>
          <w:noProof/>
          <w:webHidden/>
        </w:rPr>
      </w:r>
      <w:r w:rsidR="00B9466E">
        <w:rPr>
          <w:noProof/>
          <w:webHidden/>
        </w:rPr>
        <w:fldChar w:fldCharType="separate"/>
      </w:r>
      <w:ins w:id="75" w:author="Nguyễn Thị Kim Liên" w:date="2023-07-04T20:51:00Z">
        <w:r w:rsidR="000C0337">
          <w:rPr>
            <w:noProof/>
            <w:webHidden/>
          </w:rPr>
          <w:t>133</w:t>
        </w:r>
      </w:ins>
      <w:del w:id="76" w:author="Nguyễn Thị Kim Liên" w:date="2023-07-04T20:51:00Z">
        <w:r w:rsidR="00B9466E" w:rsidDel="000C0337">
          <w:rPr>
            <w:noProof/>
            <w:webHidden/>
          </w:rPr>
          <w:delText>132</w:delText>
        </w:r>
      </w:del>
      <w:r w:rsidR="00B9466E">
        <w:rPr>
          <w:noProof/>
          <w:webHidden/>
        </w:rPr>
        <w:fldChar w:fldCharType="end"/>
      </w:r>
      <w:r>
        <w:rPr>
          <w:noProof/>
        </w:rPr>
        <w:fldChar w:fldCharType="end"/>
      </w:r>
    </w:p>
    <w:p w14:paraId="2E03725E" w14:textId="7F705325"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"_Toc137473478"</w:instrText>
      </w:r>
      <w:r>
        <w:fldChar w:fldCharType="separate"/>
      </w:r>
      <w:r w:rsidR="00B9466E" w:rsidRPr="00262C57">
        <w:rPr>
          <w:rStyle w:val="Hyperlink"/>
          <w:noProof/>
        </w:rPr>
        <w:t>Hình 3.1.23. Hoàn thành quá trình tạo bảng Dim_Item</w:t>
      </w:r>
      <w:r w:rsidR="00B9466E">
        <w:rPr>
          <w:noProof/>
          <w:webHidden/>
        </w:rPr>
        <w:tab/>
      </w:r>
      <w:r w:rsidR="00B9466E">
        <w:rPr>
          <w:noProof/>
          <w:webHidden/>
        </w:rPr>
        <w:fldChar w:fldCharType="begin"/>
      </w:r>
      <w:r w:rsidR="00B9466E">
        <w:rPr>
          <w:noProof/>
          <w:webHidden/>
        </w:rPr>
        <w:instrText xml:space="preserve"> PAGEREF _Toc137473478 \h </w:instrText>
      </w:r>
      <w:r w:rsidR="00B9466E">
        <w:rPr>
          <w:noProof/>
          <w:webHidden/>
        </w:rPr>
      </w:r>
      <w:r w:rsidR="00B9466E">
        <w:rPr>
          <w:noProof/>
          <w:webHidden/>
        </w:rPr>
        <w:fldChar w:fldCharType="separate"/>
      </w:r>
      <w:ins w:id="77" w:author="Nguyễn Thị Kim Liên" w:date="2023-07-04T20:51:00Z">
        <w:r w:rsidR="000C0337">
          <w:rPr>
            <w:noProof/>
            <w:webHidden/>
          </w:rPr>
          <w:t>134</w:t>
        </w:r>
      </w:ins>
      <w:del w:id="78" w:author="Nguyễn Thị Kim Liên" w:date="2023-07-04T20:51:00Z">
        <w:r w:rsidR="00B9466E" w:rsidDel="000C0337">
          <w:rPr>
            <w:noProof/>
            <w:webHidden/>
          </w:rPr>
          <w:delText>133</w:delText>
        </w:r>
      </w:del>
      <w:r w:rsidR="00B9466E">
        <w:rPr>
          <w:noProof/>
          <w:webHidden/>
        </w:rPr>
        <w:fldChar w:fldCharType="end"/>
      </w:r>
      <w:r>
        <w:rPr>
          <w:noProof/>
        </w:rPr>
        <w:fldChar w:fldCharType="end"/>
      </w:r>
    </w:p>
    <w:p w14:paraId="55473B45" w14:textId="13329DE4"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"_Toc137473479"</w:instrText>
      </w:r>
      <w:r>
        <w:fldChar w:fldCharType="separate"/>
      </w:r>
      <w:r w:rsidR="00B9466E" w:rsidRPr="00262C57">
        <w:rPr>
          <w:rStyle w:val="Hyperlink"/>
          <w:noProof/>
        </w:rPr>
        <w:t>Hình 3.1.24. Tùy chọn tạo cube</w:t>
      </w:r>
      <w:r w:rsidR="00B9466E">
        <w:rPr>
          <w:noProof/>
          <w:webHidden/>
        </w:rPr>
        <w:tab/>
      </w:r>
      <w:r w:rsidR="00B9466E">
        <w:rPr>
          <w:noProof/>
          <w:webHidden/>
        </w:rPr>
        <w:fldChar w:fldCharType="begin"/>
      </w:r>
      <w:r w:rsidR="00B9466E">
        <w:rPr>
          <w:noProof/>
          <w:webHidden/>
        </w:rPr>
        <w:instrText xml:space="preserve"> PAGEREF _Toc137473479 \h </w:instrText>
      </w:r>
      <w:r w:rsidR="00B9466E">
        <w:rPr>
          <w:noProof/>
          <w:webHidden/>
        </w:rPr>
      </w:r>
      <w:r w:rsidR="00B9466E">
        <w:rPr>
          <w:noProof/>
          <w:webHidden/>
        </w:rPr>
        <w:fldChar w:fldCharType="separate"/>
      </w:r>
      <w:ins w:id="79" w:author="Nguyễn Thị Kim Liên" w:date="2023-07-04T20:51:00Z">
        <w:r w:rsidR="000C0337">
          <w:rPr>
            <w:noProof/>
            <w:webHidden/>
          </w:rPr>
          <w:t>135</w:t>
        </w:r>
      </w:ins>
      <w:del w:id="80" w:author="Nguyễn Thị Kim Liên" w:date="2023-07-04T20:51:00Z">
        <w:r w:rsidR="00B9466E" w:rsidDel="000C0337">
          <w:rPr>
            <w:noProof/>
            <w:webHidden/>
          </w:rPr>
          <w:delText>134</w:delText>
        </w:r>
      </w:del>
      <w:r w:rsidR="00B9466E">
        <w:rPr>
          <w:noProof/>
          <w:webHidden/>
        </w:rPr>
        <w:fldChar w:fldCharType="end"/>
      </w:r>
      <w:r>
        <w:rPr>
          <w:noProof/>
        </w:rPr>
        <w:fldChar w:fldCharType="end"/>
      </w:r>
    </w:p>
    <w:p w14:paraId="28B99C9C" w14:textId="17DFF997"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"_Toc137473480"</w:instrText>
      </w:r>
      <w:r>
        <w:fldChar w:fldCharType="separate"/>
      </w:r>
      <w:r w:rsidR="00B9466E" w:rsidRPr="00262C57">
        <w:rPr>
          <w:rStyle w:val="Hyperlink"/>
          <w:noProof/>
        </w:rPr>
        <w:t>Hình 3.1.25. Tùy chọn Measure Group cho cube</w:t>
      </w:r>
      <w:r w:rsidR="00B9466E">
        <w:rPr>
          <w:noProof/>
          <w:webHidden/>
        </w:rPr>
        <w:tab/>
      </w:r>
      <w:r w:rsidR="00B9466E">
        <w:rPr>
          <w:noProof/>
          <w:webHidden/>
        </w:rPr>
        <w:fldChar w:fldCharType="begin"/>
      </w:r>
      <w:r w:rsidR="00B9466E">
        <w:rPr>
          <w:noProof/>
          <w:webHidden/>
        </w:rPr>
        <w:instrText xml:space="preserve"> PAGEREF _Toc137473480 \h </w:instrText>
      </w:r>
      <w:r w:rsidR="00B9466E">
        <w:rPr>
          <w:noProof/>
          <w:webHidden/>
        </w:rPr>
      </w:r>
      <w:r w:rsidR="00B9466E">
        <w:rPr>
          <w:noProof/>
          <w:webHidden/>
        </w:rPr>
        <w:fldChar w:fldCharType="separate"/>
      </w:r>
      <w:ins w:id="81" w:author="Nguyễn Thị Kim Liên" w:date="2023-07-04T20:51:00Z">
        <w:r w:rsidR="000C0337">
          <w:rPr>
            <w:noProof/>
            <w:webHidden/>
          </w:rPr>
          <w:t>136</w:t>
        </w:r>
      </w:ins>
      <w:del w:id="82" w:author="Nguyễn Thị Kim Liên" w:date="2023-07-04T20:51:00Z">
        <w:r w:rsidR="00B9466E" w:rsidDel="000C0337">
          <w:rPr>
            <w:noProof/>
            <w:webHidden/>
          </w:rPr>
          <w:delText>135</w:delText>
        </w:r>
      </w:del>
      <w:r w:rsidR="00B9466E">
        <w:rPr>
          <w:noProof/>
          <w:webHidden/>
        </w:rPr>
        <w:fldChar w:fldCharType="end"/>
      </w:r>
      <w:r>
        <w:rPr>
          <w:noProof/>
        </w:rPr>
        <w:fldChar w:fldCharType="end"/>
      </w:r>
    </w:p>
    <w:p w14:paraId="73B9DEA4" w14:textId="0676CD75"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"_Toc137473481"</w:instrText>
      </w:r>
      <w:r>
        <w:fldChar w:fldCharType="separate"/>
      </w:r>
      <w:r w:rsidR="00B9466E" w:rsidRPr="00262C57">
        <w:rPr>
          <w:rStyle w:val="Hyperlink"/>
          <w:noProof/>
        </w:rPr>
        <w:t>Hình 3.1.26. Tùy chọn những thuộc tính định lượng</w:t>
      </w:r>
      <w:r w:rsidR="00B9466E">
        <w:rPr>
          <w:noProof/>
          <w:webHidden/>
        </w:rPr>
        <w:tab/>
      </w:r>
      <w:r w:rsidR="00B9466E">
        <w:rPr>
          <w:noProof/>
          <w:webHidden/>
        </w:rPr>
        <w:fldChar w:fldCharType="begin"/>
      </w:r>
      <w:r w:rsidR="00B9466E">
        <w:rPr>
          <w:noProof/>
          <w:webHidden/>
        </w:rPr>
        <w:instrText xml:space="preserve"> PAGEREF _Toc137473481 \h </w:instrText>
      </w:r>
      <w:r w:rsidR="00B9466E">
        <w:rPr>
          <w:noProof/>
          <w:webHidden/>
        </w:rPr>
      </w:r>
      <w:r w:rsidR="00B9466E">
        <w:rPr>
          <w:noProof/>
          <w:webHidden/>
        </w:rPr>
        <w:fldChar w:fldCharType="separate"/>
      </w:r>
      <w:ins w:id="83" w:author="Nguyễn Thị Kim Liên" w:date="2023-07-04T20:51:00Z">
        <w:r w:rsidR="000C0337">
          <w:rPr>
            <w:noProof/>
            <w:webHidden/>
          </w:rPr>
          <w:t>137</w:t>
        </w:r>
      </w:ins>
      <w:del w:id="84" w:author="Nguyễn Thị Kim Liên" w:date="2023-07-04T20:51:00Z">
        <w:r w:rsidR="00B9466E" w:rsidDel="000C0337">
          <w:rPr>
            <w:noProof/>
            <w:webHidden/>
          </w:rPr>
          <w:delText>136</w:delText>
        </w:r>
      </w:del>
      <w:r w:rsidR="00B9466E">
        <w:rPr>
          <w:noProof/>
          <w:webHidden/>
        </w:rPr>
        <w:fldChar w:fldCharType="end"/>
      </w:r>
      <w:r>
        <w:rPr>
          <w:noProof/>
        </w:rPr>
        <w:fldChar w:fldCharType="end"/>
      </w:r>
    </w:p>
    <w:p w14:paraId="3C9F2ED7" w14:textId="16B4AC71"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"_Toc137473482"</w:instrText>
      </w:r>
      <w:r>
        <w:fldChar w:fldCharType="separate"/>
      </w:r>
      <w:r w:rsidR="00B9466E" w:rsidRPr="00262C57">
        <w:rPr>
          <w:rStyle w:val="Hyperlink"/>
          <w:noProof/>
        </w:rPr>
        <w:t>Hình 3.1.27. Chọn các bảng dimension cho cube</w:t>
      </w:r>
      <w:r w:rsidR="00B9466E">
        <w:rPr>
          <w:noProof/>
          <w:webHidden/>
        </w:rPr>
        <w:tab/>
      </w:r>
      <w:r w:rsidR="00B9466E">
        <w:rPr>
          <w:noProof/>
          <w:webHidden/>
        </w:rPr>
        <w:fldChar w:fldCharType="begin"/>
      </w:r>
      <w:r w:rsidR="00B9466E">
        <w:rPr>
          <w:noProof/>
          <w:webHidden/>
        </w:rPr>
        <w:instrText xml:space="preserve"> PAGEREF _Toc137473482 \h </w:instrText>
      </w:r>
      <w:r w:rsidR="00B9466E">
        <w:rPr>
          <w:noProof/>
          <w:webHidden/>
        </w:rPr>
      </w:r>
      <w:r w:rsidR="00B9466E">
        <w:rPr>
          <w:noProof/>
          <w:webHidden/>
        </w:rPr>
        <w:fldChar w:fldCharType="separate"/>
      </w:r>
      <w:ins w:id="85" w:author="Nguyễn Thị Kim Liên" w:date="2023-07-04T20:51:00Z">
        <w:r w:rsidR="000C0337">
          <w:rPr>
            <w:noProof/>
            <w:webHidden/>
          </w:rPr>
          <w:t>138</w:t>
        </w:r>
      </w:ins>
      <w:del w:id="86" w:author="Nguyễn Thị Kim Liên" w:date="2023-07-04T20:51:00Z">
        <w:r w:rsidR="00B9466E" w:rsidDel="000C0337">
          <w:rPr>
            <w:noProof/>
            <w:webHidden/>
          </w:rPr>
          <w:delText>137</w:delText>
        </w:r>
      </w:del>
      <w:r w:rsidR="00B9466E">
        <w:rPr>
          <w:noProof/>
          <w:webHidden/>
        </w:rPr>
        <w:fldChar w:fldCharType="end"/>
      </w:r>
      <w:r>
        <w:rPr>
          <w:noProof/>
        </w:rPr>
        <w:fldChar w:fldCharType="end"/>
      </w:r>
    </w:p>
    <w:p w14:paraId="41D4D249" w14:textId="2C48219A"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"_Toc137473483"</w:instrText>
      </w:r>
      <w:r>
        <w:fldChar w:fldCharType="separate"/>
      </w:r>
      <w:r w:rsidR="00B9466E" w:rsidRPr="00262C57">
        <w:rPr>
          <w:rStyle w:val="Hyperlink"/>
          <w:noProof/>
        </w:rPr>
        <w:t>Hình 3.1.28. Hoàn thành quá trình tạo cube</w:t>
      </w:r>
      <w:r w:rsidR="00B9466E">
        <w:rPr>
          <w:noProof/>
          <w:webHidden/>
        </w:rPr>
        <w:tab/>
      </w:r>
      <w:r w:rsidR="00B9466E">
        <w:rPr>
          <w:noProof/>
          <w:webHidden/>
        </w:rPr>
        <w:fldChar w:fldCharType="begin"/>
      </w:r>
      <w:r w:rsidR="00B9466E">
        <w:rPr>
          <w:noProof/>
          <w:webHidden/>
        </w:rPr>
        <w:instrText xml:space="preserve"> PAGEREF _Toc137473483 \h </w:instrText>
      </w:r>
      <w:r w:rsidR="00B9466E">
        <w:rPr>
          <w:noProof/>
          <w:webHidden/>
        </w:rPr>
      </w:r>
      <w:r w:rsidR="00B9466E">
        <w:rPr>
          <w:noProof/>
          <w:webHidden/>
        </w:rPr>
        <w:fldChar w:fldCharType="separate"/>
      </w:r>
      <w:ins w:id="87" w:author="Nguyễn Thị Kim Liên" w:date="2023-07-04T20:51:00Z">
        <w:r w:rsidR="000C0337">
          <w:rPr>
            <w:noProof/>
            <w:webHidden/>
          </w:rPr>
          <w:t>139</w:t>
        </w:r>
      </w:ins>
      <w:del w:id="88" w:author="Nguyễn Thị Kim Liên" w:date="2023-07-04T20:51:00Z">
        <w:r w:rsidR="00B9466E" w:rsidDel="000C0337">
          <w:rPr>
            <w:noProof/>
            <w:webHidden/>
          </w:rPr>
          <w:delText>138</w:delText>
        </w:r>
      </w:del>
      <w:r w:rsidR="00B9466E">
        <w:rPr>
          <w:noProof/>
          <w:webHidden/>
        </w:rPr>
        <w:fldChar w:fldCharType="end"/>
      </w:r>
      <w:r>
        <w:rPr>
          <w:noProof/>
        </w:rPr>
        <w:fldChar w:fldCharType="end"/>
      </w:r>
    </w:p>
    <w:p w14:paraId="1C940EBE" w14:textId="663DCD69"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"_Toc137473484"</w:instrText>
      </w:r>
      <w:r>
        <w:fldChar w:fldCharType="separate"/>
      </w:r>
      <w:r w:rsidR="00B9466E" w:rsidRPr="00262C57">
        <w:rPr>
          <w:rStyle w:val="Hyperlink"/>
          <w:noProof/>
        </w:rPr>
        <w:t>Hình 3.1.29. Lược đồ hình bông tuyết khi kết thúc quá trình tạo cube</w:t>
      </w:r>
      <w:r w:rsidR="00B9466E">
        <w:rPr>
          <w:noProof/>
          <w:webHidden/>
        </w:rPr>
        <w:tab/>
      </w:r>
      <w:r w:rsidR="00B9466E">
        <w:rPr>
          <w:noProof/>
          <w:webHidden/>
        </w:rPr>
        <w:fldChar w:fldCharType="begin"/>
      </w:r>
      <w:r w:rsidR="00B9466E">
        <w:rPr>
          <w:noProof/>
          <w:webHidden/>
        </w:rPr>
        <w:instrText xml:space="preserve"> PAGEREF _Toc137473484 \h </w:instrText>
      </w:r>
      <w:r w:rsidR="00B9466E">
        <w:rPr>
          <w:noProof/>
          <w:webHidden/>
        </w:rPr>
      </w:r>
      <w:r w:rsidR="00B9466E">
        <w:rPr>
          <w:noProof/>
          <w:webHidden/>
        </w:rPr>
        <w:fldChar w:fldCharType="separate"/>
      </w:r>
      <w:ins w:id="89" w:author="Nguyễn Thị Kim Liên" w:date="2023-07-04T20:51:00Z">
        <w:r w:rsidR="000C0337">
          <w:rPr>
            <w:noProof/>
            <w:webHidden/>
          </w:rPr>
          <w:t>140</w:t>
        </w:r>
      </w:ins>
      <w:del w:id="90" w:author="Nguyễn Thị Kim Liên" w:date="2023-07-04T20:51:00Z">
        <w:r w:rsidR="00B9466E" w:rsidDel="000C0337">
          <w:rPr>
            <w:noProof/>
            <w:webHidden/>
          </w:rPr>
          <w:delText>139</w:delText>
        </w:r>
      </w:del>
      <w:r w:rsidR="00B9466E">
        <w:rPr>
          <w:noProof/>
          <w:webHidden/>
        </w:rPr>
        <w:fldChar w:fldCharType="end"/>
      </w:r>
      <w:r>
        <w:rPr>
          <w:noProof/>
        </w:rPr>
        <w:fldChar w:fldCharType="end"/>
      </w:r>
    </w:p>
    <w:p w14:paraId="770648CA" w14:textId="6BFE2562"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"_Toc137473485"</w:instrText>
      </w:r>
      <w:r>
        <w:fldChar w:fldCharType="separate"/>
      </w:r>
      <w:r w:rsidR="00B9466E" w:rsidRPr="00262C57">
        <w:rPr>
          <w:rStyle w:val="Hyperlink"/>
          <w:noProof/>
        </w:rPr>
        <w:t>Hình 3.1.30. Deploy project thành công</w:t>
      </w:r>
      <w:r w:rsidR="00B9466E">
        <w:rPr>
          <w:noProof/>
          <w:webHidden/>
        </w:rPr>
        <w:tab/>
      </w:r>
      <w:r w:rsidR="00B9466E">
        <w:rPr>
          <w:noProof/>
          <w:webHidden/>
        </w:rPr>
        <w:fldChar w:fldCharType="begin"/>
      </w:r>
      <w:r w:rsidR="00B9466E">
        <w:rPr>
          <w:noProof/>
          <w:webHidden/>
        </w:rPr>
        <w:instrText xml:space="preserve"> PAGEREF _Toc137473485 \h </w:instrText>
      </w:r>
      <w:r w:rsidR="00B9466E">
        <w:rPr>
          <w:noProof/>
          <w:webHidden/>
        </w:rPr>
      </w:r>
      <w:r w:rsidR="00B9466E">
        <w:rPr>
          <w:noProof/>
          <w:webHidden/>
        </w:rPr>
        <w:fldChar w:fldCharType="separate"/>
      </w:r>
      <w:ins w:id="91" w:author="Nguyễn Thị Kim Liên" w:date="2023-07-04T20:51:00Z">
        <w:r w:rsidR="000C0337">
          <w:rPr>
            <w:noProof/>
            <w:webHidden/>
          </w:rPr>
          <w:t>141</w:t>
        </w:r>
      </w:ins>
      <w:del w:id="92" w:author="Nguyễn Thị Kim Liên" w:date="2023-07-04T20:51:00Z">
        <w:r w:rsidR="00B9466E" w:rsidDel="000C0337">
          <w:rPr>
            <w:noProof/>
            <w:webHidden/>
          </w:rPr>
          <w:delText>140</w:delText>
        </w:r>
      </w:del>
      <w:r w:rsidR="00B9466E">
        <w:rPr>
          <w:noProof/>
          <w:webHidden/>
        </w:rPr>
        <w:fldChar w:fldCharType="end"/>
      </w:r>
      <w:r>
        <w:rPr>
          <w:noProof/>
        </w:rPr>
        <w:fldChar w:fldCharType="end"/>
      </w:r>
    </w:p>
    <w:p w14:paraId="47236F4F" w14:textId="0FED248E"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"_Toc137473486"</w:instrText>
      </w:r>
      <w:r>
        <w:fldChar w:fldCharType="separate"/>
      </w:r>
      <w:r w:rsidR="00B9466E" w:rsidRPr="00262C57">
        <w:rPr>
          <w:rStyle w:val="Hyperlink"/>
          <w:noProof/>
        </w:rPr>
        <w:t>Hình 3.2.1. Kết quả câu truy vấn số 1 sử dụng công cụ SSAS</w:t>
      </w:r>
      <w:r w:rsidR="00B9466E">
        <w:rPr>
          <w:noProof/>
          <w:webHidden/>
        </w:rPr>
        <w:tab/>
      </w:r>
      <w:r w:rsidR="00B9466E">
        <w:rPr>
          <w:noProof/>
          <w:webHidden/>
        </w:rPr>
        <w:fldChar w:fldCharType="begin"/>
      </w:r>
      <w:r w:rsidR="00B9466E">
        <w:rPr>
          <w:noProof/>
          <w:webHidden/>
        </w:rPr>
        <w:instrText xml:space="preserve"> PAGEREF _Toc137473486 \h </w:instrText>
      </w:r>
      <w:r w:rsidR="00B9466E">
        <w:rPr>
          <w:noProof/>
          <w:webHidden/>
        </w:rPr>
      </w:r>
      <w:r w:rsidR="00B9466E">
        <w:rPr>
          <w:noProof/>
          <w:webHidden/>
        </w:rPr>
        <w:fldChar w:fldCharType="separate"/>
      </w:r>
      <w:ins w:id="93" w:author="Nguyễn Thị Kim Liên" w:date="2023-07-04T20:51:00Z">
        <w:r w:rsidR="000C0337">
          <w:rPr>
            <w:noProof/>
            <w:webHidden/>
          </w:rPr>
          <w:t>141</w:t>
        </w:r>
      </w:ins>
      <w:del w:id="94" w:author="Nguyễn Thị Kim Liên" w:date="2023-07-04T20:51:00Z">
        <w:r w:rsidR="00B9466E" w:rsidDel="000C0337">
          <w:rPr>
            <w:noProof/>
            <w:webHidden/>
          </w:rPr>
          <w:delText>140</w:delText>
        </w:r>
      </w:del>
      <w:r w:rsidR="00B9466E">
        <w:rPr>
          <w:noProof/>
          <w:webHidden/>
        </w:rPr>
        <w:fldChar w:fldCharType="end"/>
      </w:r>
      <w:r>
        <w:rPr>
          <w:noProof/>
        </w:rPr>
        <w:fldChar w:fldCharType="end"/>
      </w:r>
    </w:p>
    <w:p w14:paraId="35720257" w14:textId="17A00A1F"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"_Toc137473487"</w:instrText>
      </w:r>
      <w:r>
        <w:fldChar w:fldCharType="separate"/>
      </w:r>
      <w:r w:rsidR="00B9466E" w:rsidRPr="00262C57">
        <w:rPr>
          <w:rStyle w:val="Hyperlink"/>
          <w:noProof/>
        </w:rPr>
        <w:t>Hình 3.2.2. Kết quả câu truy vấn số 2 sử dụng ngôn ngữ MDX</w:t>
      </w:r>
      <w:r w:rsidR="00B9466E">
        <w:rPr>
          <w:noProof/>
          <w:webHidden/>
        </w:rPr>
        <w:tab/>
      </w:r>
      <w:r w:rsidR="00B9466E">
        <w:rPr>
          <w:noProof/>
          <w:webHidden/>
        </w:rPr>
        <w:fldChar w:fldCharType="begin"/>
      </w:r>
      <w:r w:rsidR="00B9466E">
        <w:rPr>
          <w:noProof/>
          <w:webHidden/>
        </w:rPr>
        <w:instrText xml:space="preserve"> PAGEREF _Toc137473487 \h </w:instrText>
      </w:r>
      <w:r w:rsidR="00B9466E">
        <w:rPr>
          <w:noProof/>
          <w:webHidden/>
        </w:rPr>
      </w:r>
      <w:r w:rsidR="00B9466E">
        <w:rPr>
          <w:noProof/>
          <w:webHidden/>
        </w:rPr>
        <w:fldChar w:fldCharType="separate"/>
      </w:r>
      <w:ins w:id="95" w:author="Nguyễn Thị Kim Liên" w:date="2023-07-04T20:51:00Z">
        <w:r w:rsidR="000C0337">
          <w:rPr>
            <w:noProof/>
            <w:webHidden/>
          </w:rPr>
          <w:t>142</w:t>
        </w:r>
      </w:ins>
      <w:del w:id="96" w:author="Nguyễn Thị Kim Liên" w:date="2023-07-04T20:51:00Z">
        <w:r w:rsidR="00B9466E" w:rsidDel="000C0337">
          <w:rPr>
            <w:noProof/>
            <w:webHidden/>
          </w:rPr>
          <w:delText>141</w:delText>
        </w:r>
      </w:del>
      <w:r w:rsidR="00B9466E">
        <w:rPr>
          <w:noProof/>
          <w:webHidden/>
        </w:rPr>
        <w:fldChar w:fldCharType="end"/>
      </w:r>
      <w:r>
        <w:rPr>
          <w:noProof/>
        </w:rPr>
        <w:fldChar w:fldCharType="end"/>
      </w:r>
    </w:p>
    <w:p w14:paraId="71D098DF" w14:textId="71B0F304"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"_Toc137473488"</w:instrText>
      </w:r>
      <w:r>
        <w:fldChar w:fldCharType="separate"/>
      </w:r>
      <w:r w:rsidR="00B9466E" w:rsidRPr="00262C57">
        <w:rPr>
          <w:rStyle w:val="Hyperlink"/>
          <w:noProof/>
        </w:rPr>
        <w:t>Hình 3.2.3. Kết quả câu truy vấn số 2 sử dụng công cụ Pivot Excel</w:t>
      </w:r>
      <w:r w:rsidR="00B9466E">
        <w:rPr>
          <w:noProof/>
          <w:webHidden/>
        </w:rPr>
        <w:tab/>
      </w:r>
      <w:r w:rsidR="00B9466E">
        <w:rPr>
          <w:noProof/>
          <w:webHidden/>
        </w:rPr>
        <w:fldChar w:fldCharType="begin"/>
      </w:r>
      <w:r w:rsidR="00B9466E">
        <w:rPr>
          <w:noProof/>
          <w:webHidden/>
        </w:rPr>
        <w:instrText xml:space="preserve"> PAGEREF _Toc137473488 \h </w:instrText>
      </w:r>
      <w:r w:rsidR="00B9466E">
        <w:rPr>
          <w:noProof/>
          <w:webHidden/>
        </w:rPr>
      </w:r>
      <w:r w:rsidR="00B9466E">
        <w:rPr>
          <w:noProof/>
          <w:webHidden/>
        </w:rPr>
        <w:fldChar w:fldCharType="separate"/>
      </w:r>
      <w:ins w:id="97" w:author="Nguyễn Thị Kim Liên" w:date="2023-07-04T20:51:00Z">
        <w:r w:rsidR="000C0337">
          <w:rPr>
            <w:noProof/>
            <w:webHidden/>
          </w:rPr>
          <w:t>142</w:t>
        </w:r>
      </w:ins>
      <w:del w:id="98" w:author="Nguyễn Thị Kim Liên" w:date="2023-07-04T20:51:00Z">
        <w:r w:rsidR="00B9466E" w:rsidDel="000C0337">
          <w:rPr>
            <w:noProof/>
            <w:webHidden/>
          </w:rPr>
          <w:delText>141</w:delText>
        </w:r>
      </w:del>
      <w:r w:rsidR="00B9466E">
        <w:rPr>
          <w:noProof/>
          <w:webHidden/>
        </w:rPr>
        <w:fldChar w:fldCharType="end"/>
      </w:r>
      <w:r>
        <w:rPr>
          <w:noProof/>
        </w:rPr>
        <w:fldChar w:fldCharType="end"/>
      </w:r>
    </w:p>
    <w:p w14:paraId="6A8597F9" w14:textId="2C67E3A7"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"_Toc137473489"</w:instrText>
      </w:r>
      <w:r>
        <w:fldChar w:fldCharType="separate"/>
      </w:r>
      <w:r w:rsidR="00B9466E" w:rsidRPr="00262C57">
        <w:rPr>
          <w:rStyle w:val="Hyperlink"/>
          <w:noProof/>
        </w:rPr>
        <w:t>Hình 3.2.4.. Kết quả câu truy vấn số 1 sử dụng công cụ Power BI</w:t>
      </w:r>
      <w:r w:rsidR="00B9466E">
        <w:rPr>
          <w:noProof/>
          <w:webHidden/>
        </w:rPr>
        <w:tab/>
      </w:r>
      <w:r w:rsidR="00B9466E">
        <w:rPr>
          <w:noProof/>
          <w:webHidden/>
        </w:rPr>
        <w:fldChar w:fldCharType="begin"/>
      </w:r>
      <w:r w:rsidR="00B9466E">
        <w:rPr>
          <w:noProof/>
          <w:webHidden/>
        </w:rPr>
        <w:instrText xml:space="preserve"> PAGEREF _Toc137473489 \h </w:instrText>
      </w:r>
      <w:r w:rsidR="00B9466E">
        <w:rPr>
          <w:noProof/>
          <w:webHidden/>
        </w:rPr>
      </w:r>
      <w:r w:rsidR="00B9466E">
        <w:rPr>
          <w:noProof/>
          <w:webHidden/>
        </w:rPr>
        <w:fldChar w:fldCharType="separate"/>
      </w:r>
      <w:ins w:id="99" w:author="Nguyễn Thị Kim Liên" w:date="2023-07-04T20:51:00Z">
        <w:r w:rsidR="000C0337">
          <w:rPr>
            <w:noProof/>
            <w:webHidden/>
          </w:rPr>
          <w:t>143</w:t>
        </w:r>
      </w:ins>
      <w:del w:id="100" w:author="Nguyễn Thị Kim Liên" w:date="2023-07-04T20:51:00Z">
        <w:r w:rsidR="00B9466E" w:rsidDel="000C0337">
          <w:rPr>
            <w:noProof/>
            <w:webHidden/>
          </w:rPr>
          <w:delText>142</w:delText>
        </w:r>
      </w:del>
      <w:r w:rsidR="00B9466E">
        <w:rPr>
          <w:noProof/>
          <w:webHidden/>
        </w:rPr>
        <w:fldChar w:fldCharType="end"/>
      </w:r>
      <w:r>
        <w:rPr>
          <w:noProof/>
        </w:rPr>
        <w:fldChar w:fldCharType="end"/>
      </w:r>
    </w:p>
    <w:p w14:paraId="22241A21" w14:textId="2895599B"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"_Toc137473490"</w:instrText>
      </w:r>
      <w:r>
        <w:fldChar w:fldCharType="separate"/>
      </w:r>
      <w:r w:rsidR="00B9466E" w:rsidRPr="00262C57">
        <w:rPr>
          <w:rStyle w:val="Hyperlink"/>
          <w:noProof/>
        </w:rPr>
        <w:t>Hình 3.2.5. Kết quả câu truy vấn số 2 sử dụng công cụ SSAS</w:t>
      </w:r>
      <w:r w:rsidR="00B9466E">
        <w:rPr>
          <w:noProof/>
          <w:webHidden/>
        </w:rPr>
        <w:tab/>
      </w:r>
      <w:r w:rsidR="00B9466E">
        <w:rPr>
          <w:noProof/>
          <w:webHidden/>
        </w:rPr>
        <w:fldChar w:fldCharType="begin"/>
      </w:r>
      <w:r w:rsidR="00B9466E">
        <w:rPr>
          <w:noProof/>
          <w:webHidden/>
        </w:rPr>
        <w:instrText xml:space="preserve"> PAGEREF _Toc137473490 \h </w:instrText>
      </w:r>
      <w:r w:rsidR="00B9466E">
        <w:rPr>
          <w:noProof/>
          <w:webHidden/>
        </w:rPr>
      </w:r>
      <w:r w:rsidR="00B9466E">
        <w:rPr>
          <w:noProof/>
          <w:webHidden/>
        </w:rPr>
        <w:fldChar w:fldCharType="separate"/>
      </w:r>
      <w:ins w:id="101" w:author="Nguyễn Thị Kim Liên" w:date="2023-07-04T20:51:00Z">
        <w:r w:rsidR="000C0337">
          <w:rPr>
            <w:noProof/>
            <w:webHidden/>
          </w:rPr>
          <w:t>144</w:t>
        </w:r>
      </w:ins>
      <w:del w:id="102" w:author="Nguyễn Thị Kim Liên" w:date="2023-07-04T20:51:00Z">
        <w:r w:rsidR="00B9466E" w:rsidDel="000C0337">
          <w:rPr>
            <w:noProof/>
            <w:webHidden/>
          </w:rPr>
          <w:delText>143</w:delText>
        </w:r>
      </w:del>
      <w:r w:rsidR="00B9466E">
        <w:rPr>
          <w:noProof/>
          <w:webHidden/>
        </w:rPr>
        <w:fldChar w:fldCharType="end"/>
      </w:r>
      <w:r>
        <w:rPr>
          <w:noProof/>
        </w:rPr>
        <w:fldChar w:fldCharType="end"/>
      </w:r>
    </w:p>
    <w:p w14:paraId="5E0B2254" w14:textId="049B6448"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"_Toc137473491"</w:instrText>
      </w:r>
      <w:r>
        <w:fldChar w:fldCharType="separate"/>
      </w:r>
      <w:r w:rsidR="00B9466E" w:rsidRPr="00262C57">
        <w:rPr>
          <w:rStyle w:val="Hyperlink"/>
          <w:noProof/>
        </w:rPr>
        <w:t>Hình 3.2.6. Kết quả câu truy vấn số 2 sử dụng ngôn ngữ MDX</w:t>
      </w:r>
      <w:r w:rsidR="00B9466E">
        <w:rPr>
          <w:noProof/>
          <w:webHidden/>
        </w:rPr>
        <w:tab/>
      </w:r>
      <w:r w:rsidR="00B9466E">
        <w:rPr>
          <w:noProof/>
          <w:webHidden/>
        </w:rPr>
        <w:fldChar w:fldCharType="begin"/>
      </w:r>
      <w:r w:rsidR="00B9466E">
        <w:rPr>
          <w:noProof/>
          <w:webHidden/>
        </w:rPr>
        <w:instrText xml:space="preserve"> PAGEREF _Toc137473491 \h </w:instrText>
      </w:r>
      <w:r w:rsidR="00B9466E">
        <w:rPr>
          <w:noProof/>
          <w:webHidden/>
        </w:rPr>
      </w:r>
      <w:r w:rsidR="00B9466E">
        <w:rPr>
          <w:noProof/>
          <w:webHidden/>
        </w:rPr>
        <w:fldChar w:fldCharType="separate"/>
      </w:r>
      <w:ins w:id="103" w:author="Nguyễn Thị Kim Liên" w:date="2023-07-04T20:51:00Z">
        <w:r w:rsidR="000C0337">
          <w:rPr>
            <w:noProof/>
            <w:webHidden/>
          </w:rPr>
          <w:t>144</w:t>
        </w:r>
      </w:ins>
      <w:del w:id="104" w:author="Nguyễn Thị Kim Liên" w:date="2023-07-04T20:51:00Z">
        <w:r w:rsidR="00B9466E" w:rsidDel="000C0337">
          <w:rPr>
            <w:noProof/>
            <w:webHidden/>
          </w:rPr>
          <w:delText>143</w:delText>
        </w:r>
      </w:del>
      <w:r w:rsidR="00B9466E">
        <w:rPr>
          <w:noProof/>
          <w:webHidden/>
        </w:rPr>
        <w:fldChar w:fldCharType="end"/>
      </w:r>
      <w:r>
        <w:rPr>
          <w:noProof/>
        </w:rPr>
        <w:fldChar w:fldCharType="end"/>
      </w:r>
    </w:p>
    <w:p w14:paraId="6C30CF26" w14:textId="5862D0E2"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lastRenderedPageBreak/>
        <w:fldChar w:fldCharType="begin"/>
      </w:r>
      <w:r>
        <w:instrText>HYPERLINK \l "_Toc137473492"</w:instrText>
      </w:r>
      <w:r>
        <w:fldChar w:fldCharType="separate"/>
      </w:r>
      <w:r w:rsidR="00B9466E" w:rsidRPr="00262C57">
        <w:rPr>
          <w:rStyle w:val="Hyperlink"/>
          <w:noProof/>
        </w:rPr>
        <w:t>Hình 3.2.7. Kết quả câu truy vấn số 2 sử dụng công cụ Pivot Excel</w:t>
      </w:r>
      <w:r w:rsidR="00B9466E">
        <w:rPr>
          <w:noProof/>
          <w:webHidden/>
        </w:rPr>
        <w:tab/>
      </w:r>
      <w:r w:rsidR="00B9466E">
        <w:rPr>
          <w:noProof/>
          <w:webHidden/>
        </w:rPr>
        <w:fldChar w:fldCharType="begin"/>
      </w:r>
      <w:r w:rsidR="00B9466E">
        <w:rPr>
          <w:noProof/>
          <w:webHidden/>
        </w:rPr>
        <w:instrText xml:space="preserve"> PAGEREF _Toc137473492 \h </w:instrText>
      </w:r>
      <w:r w:rsidR="00B9466E">
        <w:rPr>
          <w:noProof/>
          <w:webHidden/>
        </w:rPr>
      </w:r>
      <w:r w:rsidR="00B9466E">
        <w:rPr>
          <w:noProof/>
          <w:webHidden/>
        </w:rPr>
        <w:fldChar w:fldCharType="separate"/>
      </w:r>
      <w:ins w:id="105" w:author="Nguyễn Thị Kim Liên" w:date="2023-07-04T20:51:00Z">
        <w:r w:rsidR="000C0337">
          <w:rPr>
            <w:noProof/>
            <w:webHidden/>
          </w:rPr>
          <w:t>145</w:t>
        </w:r>
      </w:ins>
      <w:del w:id="106" w:author="Nguyễn Thị Kim Liên" w:date="2023-07-04T20:51:00Z">
        <w:r w:rsidR="00B9466E" w:rsidDel="000C0337">
          <w:rPr>
            <w:noProof/>
            <w:webHidden/>
          </w:rPr>
          <w:delText>144</w:delText>
        </w:r>
      </w:del>
      <w:r w:rsidR="00B9466E">
        <w:rPr>
          <w:noProof/>
          <w:webHidden/>
        </w:rPr>
        <w:fldChar w:fldCharType="end"/>
      </w:r>
      <w:r>
        <w:rPr>
          <w:noProof/>
        </w:rPr>
        <w:fldChar w:fldCharType="end"/>
      </w:r>
    </w:p>
    <w:p w14:paraId="2787CE75" w14:textId="61F446D1"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"_Toc137473493"</w:instrText>
      </w:r>
      <w:r>
        <w:fldChar w:fldCharType="separate"/>
      </w:r>
      <w:r w:rsidR="00B9466E" w:rsidRPr="00262C57">
        <w:rPr>
          <w:rStyle w:val="Hyperlink"/>
          <w:noProof/>
        </w:rPr>
        <w:t>Hình 3.2.8.. Kết quả câu truy vấn số 2 sử dụng công cụ Power BI</w:t>
      </w:r>
      <w:r w:rsidR="00B9466E">
        <w:rPr>
          <w:noProof/>
          <w:webHidden/>
        </w:rPr>
        <w:tab/>
      </w:r>
      <w:r w:rsidR="00B9466E">
        <w:rPr>
          <w:noProof/>
          <w:webHidden/>
        </w:rPr>
        <w:fldChar w:fldCharType="begin"/>
      </w:r>
      <w:r w:rsidR="00B9466E">
        <w:rPr>
          <w:noProof/>
          <w:webHidden/>
        </w:rPr>
        <w:instrText xml:space="preserve"> PAGEREF _Toc137473493 \h </w:instrText>
      </w:r>
      <w:r w:rsidR="00B9466E">
        <w:rPr>
          <w:noProof/>
          <w:webHidden/>
        </w:rPr>
      </w:r>
      <w:r w:rsidR="00B9466E">
        <w:rPr>
          <w:noProof/>
          <w:webHidden/>
        </w:rPr>
        <w:fldChar w:fldCharType="separate"/>
      </w:r>
      <w:ins w:id="107" w:author="Nguyễn Thị Kim Liên" w:date="2023-07-04T20:51:00Z">
        <w:r w:rsidR="000C0337">
          <w:rPr>
            <w:noProof/>
            <w:webHidden/>
          </w:rPr>
          <w:t>145</w:t>
        </w:r>
      </w:ins>
      <w:del w:id="108" w:author="Nguyễn Thị Kim Liên" w:date="2023-07-04T20:51:00Z">
        <w:r w:rsidR="00B9466E" w:rsidDel="000C0337">
          <w:rPr>
            <w:noProof/>
            <w:webHidden/>
          </w:rPr>
          <w:delText>144</w:delText>
        </w:r>
      </w:del>
      <w:r w:rsidR="00B9466E">
        <w:rPr>
          <w:noProof/>
          <w:webHidden/>
        </w:rPr>
        <w:fldChar w:fldCharType="end"/>
      </w:r>
      <w:r>
        <w:rPr>
          <w:noProof/>
        </w:rPr>
        <w:fldChar w:fldCharType="end"/>
      </w:r>
    </w:p>
    <w:p w14:paraId="2008167A" w14:textId="734D9C29"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"_Toc137473494"</w:instrText>
      </w:r>
      <w:r>
        <w:fldChar w:fldCharType="separate"/>
      </w:r>
      <w:r w:rsidR="00B9466E" w:rsidRPr="00262C57">
        <w:rPr>
          <w:rStyle w:val="Hyperlink"/>
          <w:noProof/>
        </w:rPr>
        <w:t>Hình 3.2.9. Kết quả câu truy vấn số 3 sử dụng công cụ SSAS</w:t>
      </w:r>
      <w:r w:rsidR="00B9466E">
        <w:rPr>
          <w:noProof/>
          <w:webHidden/>
        </w:rPr>
        <w:tab/>
      </w:r>
      <w:r w:rsidR="00B9466E">
        <w:rPr>
          <w:noProof/>
          <w:webHidden/>
        </w:rPr>
        <w:fldChar w:fldCharType="begin"/>
      </w:r>
      <w:r w:rsidR="00B9466E">
        <w:rPr>
          <w:noProof/>
          <w:webHidden/>
        </w:rPr>
        <w:instrText xml:space="preserve"> PAGEREF _Toc137473494 \h </w:instrText>
      </w:r>
      <w:r w:rsidR="00B9466E">
        <w:rPr>
          <w:noProof/>
          <w:webHidden/>
        </w:rPr>
      </w:r>
      <w:r w:rsidR="00B9466E">
        <w:rPr>
          <w:noProof/>
          <w:webHidden/>
        </w:rPr>
        <w:fldChar w:fldCharType="separate"/>
      </w:r>
      <w:ins w:id="109" w:author="Nguyễn Thị Kim Liên" w:date="2023-07-04T20:51:00Z">
        <w:r w:rsidR="000C0337">
          <w:rPr>
            <w:noProof/>
            <w:webHidden/>
          </w:rPr>
          <w:t>146</w:t>
        </w:r>
      </w:ins>
      <w:del w:id="110" w:author="Nguyễn Thị Kim Liên" w:date="2023-07-04T20:51:00Z">
        <w:r w:rsidR="00B9466E" w:rsidDel="000C0337">
          <w:rPr>
            <w:noProof/>
            <w:webHidden/>
          </w:rPr>
          <w:delText>145</w:delText>
        </w:r>
      </w:del>
      <w:r w:rsidR="00B9466E">
        <w:rPr>
          <w:noProof/>
          <w:webHidden/>
        </w:rPr>
        <w:fldChar w:fldCharType="end"/>
      </w:r>
      <w:r>
        <w:rPr>
          <w:noProof/>
        </w:rPr>
        <w:fldChar w:fldCharType="end"/>
      </w:r>
    </w:p>
    <w:p w14:paraId="71531418" w14:textId="036CC1BE"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"_Toc137473495"</w:instrText>
      </w:r>
      <w:r>
        <w:fldChar w:fldCharType="separate"/>
      </w:r>
      <w:r w:rsidR="00B9466E" w:rsidRPr="00262C57">
        <w:rPr>
          <w:rStyle w:val="Hyperlink"/>
          <w:noProof/>
        </w:rPr>
        <w:t>Hình 3.2.10. Kết quả câu truy vấn số 3 sử dụng ngôn ngữ MDX</w:t>
      </w:r>
      <w:r w:rsidR="00B9466E">
        <w:rPr>
          <w:noProof/>
          <w:webHidden/>
        </w:rPr>
        <w:tab/>
      </w:r>
      <w:r w:rsidR="00B9466E">
        <w:rPr>
          <w:noProof/>
          <w:webHidden/>
        </w:rPr>
        <w:fldChar w:fldCharType="begin"/>
      </w:r>
      <w:r w:rsidR="00B9466E">
        <w:rPr>
          <w:noProof/>
          <w:webHidden/>
        </w:rPr>
        <w:instrText xml:space="preserve"> PAGEREF _Toc137473495 \h </w:instrText>
      </w:r>
      <w:r w:rsidR="00B9466E">
        <w:rPr>
          <w:noProof/>
          <w:webHidden/>
        </w:rPr>
      </w:r>
      <w:r w:rsidR="00B9466E">
        <w:rPr>
          <w:noProof/>
          <w:webHidden/>
        </w:rPr>
        <w:fldChar w:fldCharType="separate"/>
      </w:r>
      <w:ins w:id="111" w:author="Nguyễn Thị Kim Liên" w:date="2023-07-04T20:51:00Z">
        <w:r w:rsidR="000C0337">
          <w:rPr>
            <w:noProof/>
            <w:webHidden/>
          </w:rPr>
          <w:t>146</w:t>
        </w:r>
      </w:ins>
      <w:del w:id="112" w:author="Nguyễn Thị Kim Liên" w:date="2023-07-04T20:51:00Z">
        <w:r w:rsidR="00B9466E" w:rsidDel="000C0337">
          <w:rPr>
            <w:noProof/>
            <w:webHidden/>
          </w:rPr>
          <w:delText>145</w:delText>
        </w:r>
      </w:del>
      <w:r w:rsidR="00B9466E">
        <w:rPr>
          <w:noProof/>
          <w:webHidden/>
        </w:rPr>
        <w:fldChar w:fldCharType="end"/>
      </w:r>
      <w:r>
        <w:rPr>
          <w:noProof/>
        </w:rPr>
        <w:fldChar w:fldCharType="end"/>
      </w:r>
    </w:p>
    <w:p w14:paraId="1B36CB64" w14:textId="7E513869"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"_Toc137473496"</w:instrText>
      </w:r>
      <w:r>
        <w:fldChar w:fldCharType="separate"/>
      </w:r>
      <w:r w:rsidR="00B9466E" w:rsidRPr="00262C57">
        <w:rPr>
          <w:rStyle w:val="Hyperlink"/>
          <w:noProof/>
        </w:rPr>
        <w:t>Hình 3.2.11. Kết quả câu truy vấn số 3 sử dụng công cụ PivotTable Excel</w:t>
      </w:r>
      <w:r w:rsidR="00B9466E">
        <w:rPr>
          <w:noProof/>
          <w:webHidden/>
        </w:rPr>
        <w:tab/>
      </w:r>
      <w:r w:rsidR="00B9466E">
        <w:rPr>
          <w:noProof/>
          <w:webHidden/>
        </w:rPr>
        <w:fldChar w:fldCharType="begin"/>
      </w:r>
      <w:r w:rsidR="00B9466E">
        <w:rPr>
          <w:noProof/>
          <w:webHidden/>
        </w:rPr>
        <w:instrText xml:space="preserve"> PAGEREF _Toc137473496 \h </w:instrText>
      </w:r>
      <w:r w:rsidR="00B9466E">
        <w:rPr>
          <w:noProof/>
          <w:webHidden/>
        </w:rPr>
      </w:r>
      <w:r w:rsidR="00B9466E">
        <w:rPr>
          <w:noProof/>
          <w:webHidden/>
        </w:rPr>
        <w:fldChar w:fldCharType="separate"/>
      </w:r>
      <w:ins w:id="113" w:author="Nguyễn Thị Kim Liên" w:date="2023-07-04T20:51:00Z">
        <w:r w:rsidR="000C0337">
          <w:rPr>
            <w:noProof/>
            <w:webHidden/>
          </w:rPr>
          <w:t>147</w:t>
        </w:r>
      </w:ins>
      <w:del w:id="114" w:author="Nguyễn Thị Kim Liên" w:date="2023-07-04T20:51:00Z">
        <w:r w:rsidR="00B9466E" w:rsidDel="000C0337">
          <w:rPr>
            <w:noProof/>
            <w:webHidden/>
          </w:rPr>
          <w:delText>146</w:delText>
        </w:r>
      </w:del>
      <w:r w:rsidR="00B9466E">
        <w:rPr>
          <w:noProof/>
          <w:webHidden/>
        </w:rPr>
        <w:fldChar w:fldCharType="end"/>
      </w:r>
      <w:r>
        <w:rPr>
          <w:noProof/>
        </w:rPr>
        <w:fldChar w:fldCharType="end"/>
      </w:r>
    </w:p>
    <w:p w14:paraId="202579BF" w14:textId="0CEE22A9"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"_Toc137473497"</w:instrText>
      </w:r>
      <w:r>
        <w:fldChar w:fldCharType="separate"/>
      </w:r>
      <w:r w:rsidR="00B9466E" w:rsidRPr="00262C57">
        <w:rPr>
          <w:rStyle w:val="Hyperlink"/>
          <w:noProof/>
        </w:rPr>
        <w:t>Hình 3.2.12.. Kết quả câu truy vấn số 3 sử dụng công cụ PivotChart Excel</w:t>
      </w:r>
      <w:r w:rsidR="00B9466E">
        <w:rPr>
          <w:noProof/>
          <w:webHidden/>
        </w:rPr>
        <w:tab/>
      </w:r>
      <w:r w:rsidR="00B9466E">
        <w:rPr>
          <w:noProof/>
          <w:webHidden/>
        </w:rPr>
        <w:fldChar w:fldCharType="begin"/>
      </w:r>
      <w:r w:rsidR="00B9466E">
        <w:rPr>
          <w:noProof/>
          <w:webHidden/>
        </w:rPr>
        <w:instrText xml:space="preserve"> PAGEREF _Toc137473497 \h </w:instrText>
      </w:r>
      <w:r w:rsidR="00B9466E">
        <w:rPr>
          <w:noProof/>
          <w:webHidden/>
        </w:rPr>
      </w:r>
      <w:r w:rsidR="00B9466E">
        <w:rPr>
          <w:noProof/>
          <w:webHidden/>
        </w:rPr>
        <w:fldChar w:fldCharType="separate"/>
      </w:r>
      <w:ins w:id="115" w:author="Nguyễn Thị Kim Liên" w:date="2023-07-04T20:51:00Z">
        <w:r w:rsidR="000C0337">
          <w:rPr>
            <w:noProof/>
            <w:webHidden/>
          </w:rPr>
          <w:t>147</w:t>
        </w:r>
      </w:ins>
      <w:del w:id="116" w:author="Nguyễn Thị Kim Liên" w:date="2023-07-04T20:51:00Z">
        <w:r w:rsidR="00B9466E" w:rsidDel="000C0337">
          <w:rPr>
            <w:noProof/>
            <w:webHidden/>
          </w:rPr>
          <w:delText>146</w:delText>
        </w:r>
      </w:del>
      <w:r w:rsidR="00B9466E">
        <w:rPr>
          <w:noProof/>
          <w:webHidden/>
        </w:rPr>
        <w:fldChar w:fldCharType="end"/>
      </w:r>
      <w:r>
        <w:rPr>
          <w:noProof/>
        </w:rPr>
        <w:fldChar w:fldCharType="end"/>
      </w:r>
    </w:p>
    <w:p w14:paraId="58BC53A0" w14:textId="26B47374"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"_Toc137473498"</w:instrText>
      </w:r>
      <w:r>
        <w:fldChar w:fldCharType="separate"/>
      </w:r>
      <w:r w:rsidR="00B9466E" w:rsidRPr="00262C57">
        <w:rPr>
          <w:rStyle w:val="Hyperlink"/>
          <w:noProof/>
        </w:rPr>
        <w:t>Hình 3.2.13.. Kết quả câu truy vấn số 3 sử dụng công cụ Power BI</w:t>
      </w:r>
      <w:r w:rsidR="00B9466E">
        <w:rPr>
          <w:noProof/>
          <w:webHidden/>
        </w:rPr>
        <w:tab/>
      </w:r>
      <w:r w:rsidR="00B9466E">
        <w:rPr>
          <w:noProof/>
          <w:webHidden/>
        </w:rPr>
        <w:fldChar w:fldCharType="begin"/>
      </w:r>
      <w:r w:rsidR="00B9466E">
        <w:rPr>
          <w:noProof/>
          <w:webHidden/>
        </w:rPr>
        <w:instrText xml:space="preserve"> PAGEREF _Toc137473498 \h </w:instrText>
      </w:r>
      <w:r w:rsidR="00B9466E">
        <w:rPr>
          <w:noProof/>
          <w:webHidden/>
        </w:rPr>
      </w:r>
      <w:r w:rsidR="00B9466E">
        <w:rPr>
          <w:noProof/>
          <w:webHidden/>
        </w:rPr>
        <w:fldChar w:fldCharType="separate"/>
      </w:r>
      <w:ins w:id="117" w:author="Nguyễn Thị Kim Liên" w:date="2023-07-04T20:51:00Z">
        <w:r w:rsidR="000C0337">
          <w:rPr>
            <w:noProof/>
            <w:webHidden/>
          </w:rPr>
          <w:t>147</w:t>
        </w:r>
      </w:ins>
      <w:del w:id="118" w:author="Nguyễn Thị Kim Liên" w:date="2023-07-04T20:51:00Z">
        <w:r w:rsidR="00B9466E" w:rsidDel="000C0337">
          <w:rPr>
            <w:noProof/>
            <w:webHidden/>
          </w:rPr>
          <w:delText>146</w:delText>
        </w:r>
      </w:del>
      <w:r w:rsidR="00B9466E">
        <w:rPr>
          <w:noProof/>
          <w:webHidden/>
        </w:rPr>
        <w:fldChar w:fldCharType="end"/>
      </w:r>
      <w:r>
        <w:rPr>
          <w:noProof/>
        </w:rPr>
        <w:fldChar w:fldCharType="end"/>
      </w:r>
    </w:p>
    <w:p w14:paraId="4BE106A7" w14:textId="73BDFC9C"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"_Toc137473499"</w:instrText>
      </w:r>
      <w:r>
        <w:fldChar w:fldCharType="separate"/>
      </w:r>
      <w:r w:rsidR="00B9466E" w:rsidRPr="00262C57">
        <w:rPr>
          <w:rStyle w:val="Hyperlink"/>
          <w:noProof/>
        </w:rPr>
        <w:t>Hình 3.2.14. Kết quả câu truy vấn số 4 sử dụng công cụ SSAS</w:t>
      </w:r>
      <w:r w:rsidR="00B9466E">
        <w:rPr>
          <w:noProof/>
          <w:webHidden/>
        </w:rPr>
        <w:tab/>
      </w:r>
      <w:r w:rsidR="00B9466E">
        <w:rPr>
          <w:noProof/>
          <w:webHidden/>
        </w:rPr>
        <w:fldChar w:fldCharType="begin"/>
      </w:r>
      <w:r w:rsidR="00B9466E">
        <w:rPr>
          <w:noProof/>
          <w:webHidden/>
        </w:rPr>
        <w:instrText xml:space="preserve"> PAGEREF _Toc137473499 \h </w:instrText>
      </w:r>
      <w:r w:rsidR="00B9466E">
        <w:rPr>
          <w:noProof/>
          <w:webHidden/>
        </w:rPr>
      </w:r>
      <w:r w:rsidR="00B9466E">
        <w:rPr>
          <w:noProof/>
          <w:webHidden/>
        </w:rPr>
        <w:fldChar w:fldCharType="separate"/>
      </w:r>
      <w:ins w:id="119" w:author="Nguyễn Thị Kim Liên" w:date="2023-07-04T20:51:00Z">
        <w:r w:rsidR="000C0337">
          <w:rPr>
            <w:noProof/>
            <w:webHidden/>
          </w:rPr>
          <w:t>148</w:t>
        </w:r>
      </w:ins>
      <w:del w:id="120" w:author="Nguyễn Thị Kim Liên" w:date="2023-07-04T20:51:00Z">
        <w:r w:rsidR="00B9466E" w:rsidDel="000C0337">
          <w:rPr>
            <w:noProof/>
            <w:webHidden/>
          </w:rPr>
          <w:delText>147</w:delText>
        </w:r>
      </w:del>
      <w:r w:rsidR="00B9466E">
        <w:rPr>
          <w:noProof/>
          <w:webHidden/>
        </w:rPr>
        <w:fldChar w:fldCharType="end"/>
      </w:r>
      <w:r>
        <w:rPr>
          <w:noProof/>
        </w:rPr>
        <w:fldChar w:fldCharType="end"/>
      </w:r>
    </w:p>
    <w:p w14:paraId="12C9133B" w14:textId="5A90D3D9"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"_Toc137473500"</w:instrText>
      </w:r>
      <w:r>
        <w:fldChar w:fldCharType="separate"/>
      </w:r>
      <w:r w:rsidR="00B9466E" w:rsidRPr="00262C57">
        <w:rPr>
          <w:rStyle w:val="Hyperlink"/>
          <w:noProof/>
        </w:rPr>
        <w:t>Hình 3.2.15. Kết quả câu truy vấn số 4 sử dụng ngôn ngữ MDX</w:t>
      </w:r>
      <w:r w:rsidR="00B9466E">
        <w:rPr>
          <w:noProof/>
          <w:webHidden/>
        </w:rPr>
        <w:tab/>
      </w:r>
      <w:r w:rsidR="00B9466E">
        <w:rPr>
          <w:noProof/>
          <w:webHidden/>
        </w:rPr>
        <w:fldChar w:fldCharType="begin"/>
      </w:r>
      <w:r w:rsidR="00B9466E">
        <w:rPr>
          <w:noProof/>
          <w:webHidden/>
        </w:rPr>
        <w:instrText xml:space="preserve"> PAGEREF _Toc137473500 \h </w:instrText>
      </w:r>
      <w:r w:rsidR="00B9466E">
        <w:rPr>
          <w:noProof/>
          <w:webHidden/>
        </w:rPr>
      </w:r>
      <w:r w:rsidR="00B9466E">
        <w:rPr>
          <w:noProof/>
          <w:webHidden/>
        </w:rPr>
        <w:fldChar w:fldCharType="separate"/>
      </w:r>
      <w:ins w:id="121" w:author="Nguyễn Thị Kim Liên" w:date="2023-07-04T20:51:00Z">
        <w:r w:rsidR="000C0337">
          <w:rPr>
            <w:noProof/>
            <w:webHidden/>
          </w:rPr>
          <w:t>148</w:t>
        </w:r>
      </w:ins>
      <w:del w:id="122" w:author="Nguyễn Thị Kim Liên" w:date="2023-07-04T20:51:00Z">
        <w:r w:rsidR="00B9466E" w:rsidDel="000C0337">
          <w:rPr>
            <w:noProof/>
            <w:webHidden/>
          </w:rPr>
          <w:delText>147</w:delText>
        </w:r>
      </w:del>
      <w:r w:rsidR="00B9466E">
        <w:rPr>
          <w:noProof/>
          <w:webHidden/>
        </w:rPr>
        <w:fldChar w:fldCharType="end"/>
      </w:r>
      <w:r>
        <w:rPr>
          <w:noProof/>
        </w:rPr>
        <w:fldChar w:fldCharType="end"/>
      </w:r>
    </w:p>
    <w:p w14:paraId="46F37AC0" w14:textId="011C0A52"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"_Toc137473501"</w:instrText>
      </w:r>
      <w:r>
        <w:fldChar w:fldCharType="separate"/>
      </w:r>
      <w:r w:rsidR="00B9466E" w:rsidRPr="00262C57">
        <w:rPr>
          <w:rStyle w:val="Hyperlink"/>
          <w:noProof/>
        </w:rPr>
        <w:t>Hình 3.2.16. Kết quả câu truy vấn số 4 sử dụng công cụ PivotTable Excel</w:t>
      </w:r>
      <w:r w:rsidR="00B9466E">
        <w:rPr>
          <w:noProof/>
          <w:webHidden/>
        </w:rPr>
        <w:tab/>
      </w:r>
      <w:r w:rsidR="00B9466E">
        <w:rPr>
          <w:noProof/>
          <w:webHidden/>
        </w:rPr>
        <w:fldChar w:fldCharType="begin"/>
      </w:r>
      <w:r w:rsidR="00B9466E">
        <w:rPr>
          <w:noProof/>
          <w:webHidden/>
        </w:rPr>
        <w:instrText xml:space="preserve"> PAGEREF _Toc137473501 \h </w:instrText>
      </w:r>
      <w:r w:rsidR="00B9466E">
        <w:rPr>
          <w:noProof/>
          <w:webHidden/>
        </w:rPr>
      </w:r>
      <w:r w:rsidR="00B9466E">
        <w:rPr>
          <w:noProof/>
          <w:webHidden/>
        </w:rPr>
        <w:fldChar w:fldCharType="separate"/>
      </w:r>
      <w:ins w:id="123" w:author="Nguyễn Thị Kim Liên" w:date="2023-07-04T20:51:00Z">
        <w:r w:rsidR="000C0337">
          <w:rPr>
            <w:noProof/>
            <w:webHidden/>
          </w:rPr>
          <w:t>149</w:t>
        </w:r>
      </w:ins>
      <w:del w:id="124" w:author="Nguyễn Thị Kim Liên" w:date="2023-07-04T20:51:00Z">
        <w:r w:rsidR="00B9466E" w:rsidDel="000C0337">
          <w:rPr>
            <w:noProof/>
            <w:webHidden/>
          </w:rPr>
          <w:delText>148</w:delText>
        </w:r>
      </w:del>
      <w:r w:rsidR="00B9466E">
        <w:rPr>
          <w:noProof/>
          <w:webHidden/>
        </w:rPr>
        <w:fldChar w:fldCharType="end"/>
      </w:r>
      <w:r>
        <w:rPr>
          <w:noProof/>
        </w:rPr>
        <w:fldChar w:fldCharType="end"/>
      </w:r>
    </w:p>
    <w:p w14:paraId="05B8FA0F" w14:textId="2BC4A124"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"_Toc137473502"</w:instrText>
      </w:r>
      <w:r>
        <w:fldChar w:fldCharType="separate"/>
      </w:r>
      <w:r w:rsidR="00B9466E" w:rsidRPr="00262C57">
        <w:rPr>
          <w:rStyle w:val="Hyperlink"/>
          <w:noProof/>
        </w:rPr>
        <w:t>Hình 3.2.18.. Kết quả câu truy vấn số 4 sử dụng công cụ Power BI</w:t>
      </w:r>
      <w:r w:rsidR="00B9466E">
        <w:rPr>
          <w:noProof/>
          <w:webHidden/>
        </w:rPr>
        <w:tab/>
      </w:r>
      <w:r w:rsidR="00B9466E">
        <w:rPr>
          <w:noProof/>
          <w:webHidden/>
        </w:rPr>
        <w:fldChar w:fldCharType="begin"/>
      </w:r>
      <w:r w:rsidR="00B9466E">
        <w:rPr>
          <w:noProof/>
          <w:webHidden/>
        </w:rPr>
        <w:instrText xml:space="preserve"> PAGEREF _Toc137473502 \h </w:instrText>
      </w:r>
      <w:r w:rsidR="00B9466E">
        <w:rPr>
          <w:noProof/>
          <w:webHidden/>
        </w:rPr>
      </w:r>
      <w:r w:rsidR="00B9466E">
        <w:rPr>
          <w:noProof/>
          <w:webHidden/>
        </w:rPr>
        <w:fldChar w:fldCharType="separate"/>
      </w:r>
      <w:ins w:id="125" w:author="Nguyễn Thị Kim Liên" w:date="2023-07-04T20:51:00Z">
        <w:r w:rsidR="000C0337">
          <w:rPr>
            <w:noProof/>
            <w:webHidden/>
          </w:rPr>
          <w:t>150</w:t>
        </w:r>
      </w:ins>
      <w:del w:id="126" w:author="Nguyễn Thị Kim Liên" w:date="2023-07-04T20:51:00Z">
        <w:r w:rsidR="00B9466E" w:rsidDel="000C0337">
          <w:rPr>
            <w:noProof/>
            <w:webHidden/>
          </w:rPr>
          <w:delText>149</w:delText>
        </w:r>
      </w:del>
      <w:r w:rsidR="00B9466E">
        <w:rPr>
          <w:noProof/>
          <w:webHidden/>
        </w:rPr>
        <w:fldChar w:fldCharType="end"/>
      </w:r>
      <w:r>
        <w:rPr>
          <w:noProof/>
        </w:rPr>
        <w:fldChar w:fldCharType="end"/>
      </w:r>
    </w:p>
    <w:p w14:paraId="245DD0EA" w14:textId="3166A225"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"_Toc137473503"</w:instrText>
      </w:r>
      <w:r>
        <w:fldChar w:fldCharType="separate"/>
      </w:r>
      <w:r w:rsidR="00B9466E" w:rsidRPr="00262C57">
        <w:rPr>
          <w:rStyle w:val="Hyperlink"/>
          <w:noProof/>
        </w:rPr>
        <w:t>Hình 3.2.19. Kết quả câu truy vấn số 5 sử dụng công cụ SSAS</w:t>
      </w:r>
      <w:r w:rsidR="00B9466E">
        <w:rPr>
          <w:noProof/>
          <w:webHidden/>
        </w:rPr>
        <w:tab/>
      </w:r>
      <w:r w:rsidR="00B9466E">
        <w:rPr>
          <w:noProof/>
          <w:webHidden/>
        </w:rPr>
        <w:fldChar w:fldCharType="begin"/>
      </w:r>
      <w:r w:rsidR="00B9466E">
        <w:rPr>
          <w:noProof/>
          <w:webHidden/>
        </w:rPr>
        <w:instrText xml:space="preserve"> PAGEREF _Toc137473503 \h </w:instrText>
      </w:r>
      <w:r w:rsidR="00B9466E">
        <w:rPr>
          <w:noProof/>
          <w:webHidden/>
        </w:rPr>
      </w:r>
      <w:r w:rsidR="00B9466E">
        <w:rPr>
          <w:noProof/>
          <w:webHidden/>
        </w:rPr>
        <w:fldChar w:fldCharType="separate"/>
      </w:r>
      <w:ins w:id="127" w:author="Nguyễn Thị Kim Liên" w:date="2023-07-04T20:51:00Z">
        <w:r w:rsidR="000C0337">
          <w:rPr>
            <w:noProof/>
            <w:webHidden/>
          </w:rPr>
          <w:t>150</w:t>
        </w:r>
      </w:ins>
      <w:del w:id="128" w:author="Nguyễn Thị Kim Liên" w:date="2023-07-04T20:51:00Z">
        <w:r w:rsidR="00B9466E" w:rsidDel="000C0337">
          <w:rPr>
            <w:noProof/>
            <w:webHidden/>
          </w:rPr>
          <w:delText>149</w:delText>
        </w:r>
      </w:del>
      <w:r w:rsidR="00B9466E">
        <w:rPr>
          <w:noProof/>
          <w:webHidden/>
        </w:rPr>
        <w:fldChar w:fldCharType="end"/>
      </w:r>
      <w:r>
        <w:rPr>
          <w:noProof/>
        </w:rPr>
        <w:fldChar w:fldCharType="end"/>
      </w:r>
    </w:p>
    <w:p w14:paraId="3E247514" w14:textId="49673008"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"_Toc137473504"</w:instrText>
      </w:r>
      <w:r>
        <w:fldChar w:fldCharType="separate"/>
      </w:r>
      <w:r w:rsidR="00B9466E" w:rsidRPr="00262C57">
        <w:rPr>
          <w:rStyle w:val="Hyperlink"/>
          <w:noProof/>
        </w:rPr>
        <w:t>Hình 3.2.20. Kết quả câu truy vấn số 5 sử dụng ngôn ngữ MDX</w:t>
      </w:r>
      <w:r w:rsidR="00B9466E">
        <w:rPr>
          <w:noProof/>
          <w:webHidden/>
        </w:rPr>
        <w:tab/>
      </w:r>
      <w:r w:rsidR="00B9466E">
        <w:rPr>
          <w:noProof/>
          <w:webHidden/>
        </w:rPr>
        <w:fldChar w:fldCharType="begin"/>
      </w:r>
      <w:r w:rsidR="00B9466E">
        <w:rPr>
          <w:noProof/>
          <w:webHidden/>
        </w:rPr>
        <w:instrText xml:space="preserve"> PAGEREF _Toc137473504 \h </w:instrText>
      </w:r>
      <w:r w:rsidR="00B9466E">
        <w:rPr>
          <w:noProof/>
          <w:webHidden/>
        </w:rPr>
      </w:r>
      <w:r w:rsidR="00B9466E">
        <w:rPr>
          <w:noProof/>
          <w:webHidden/>
        </w:rPr>
        <w:fldChar w:fldCharType="separate"/>
      </w:r>
      <w:ins w:id="129" w:author="Nguyễn Thị Kim Liên" w:date="2023-07-04T20:51:00Z">
        <w:r w:rsidR="000C0337">
          <w:rPr>
            <w:noProof/>
            <w:webHidden/>
          </w:rPr>
          <w:t>151</w:t>
        </w:r>
      </w:ins>
      <w:del w:id="130" w:author="Nguyễn Thị Kim Liên" w:date="2023-07-04T20:51:00Z">
        <w:r w:rsidR="00B9466E" w:rsidDel="000C0337">
          <w:rPr>
            <w:noProof/>
            <w:webHidden/>
          </w:rPr>
          <w:delText>150</w:delText>
        </w:r>
      </w:del>
      <w:r w:rsidR="00B9466E">
        <w:rPr>
          <w:noProof/>
          <w:webHidden/>
        </w:rPr>
        <w:fldChar w:fldCharType="end"/>
      </w:r>
      <w:r>
        <w:rPr>
          <w:noProof/>
        </w:rPr>
        <w:fldChar w:fldCharType="end"/>
      </w:r>
    </w:p>
    <w:p w14:paraId="17AC5277" w14:textId="16AA8926"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"_Toc137473505"</w:instrText>
      </w:r>
      <w:r>
        <w:fldChar w:fldCharType="separate"/>
      </w:r>
      <w:r w:rsidR="00B9466E" w:rsidRPr="00262C57">
        <w:rPr>
          <w:rStyle w:val="Hyperlink"/>
          <w:noProof/>
        </w:rPr>
        <w:t>Hình 3.2.22. Kết quả câu truy vấn số 5 sử dụng công cụ PivotTable Excel</w:t>
      </w:r>
      <w:r w:rsidR="00B9466E">
        <w:rPr>
          <w:noProof/>
          <w:webHidden/>
        </w:rPr>
        <w:tab/>
      </w:r>
      <w:r w:rsidR="00B9466E">
        <w:rPr>
          <w:noProof/>
          <w:webHidden/>
        </w:rPr>
        <w:fldChar w:fldCharType="begin"/>
      </w:r>
      <w:r w:rsidR="00B9466E">
        <w:rPr>
          <w:noProof/>
          <w:webHidden/>
        </w:rPr>
        <w:instrText xml:space="preserve"> PAGEREF _Toc137473505 \h </w:instrText>
      </w:r>
      <w:r w:rsidR="00B9466E">
        <w:rPr>
          <w:noProof/>
          <w:webHidden/>
        </w:rPr>
      </w:r>
      <w:r w:rsidR="00B9466E">
        <w:rPr>
          <w:noProof/>
          <w:webHidden/>
        </w:rPr>
        <w:fldChar w:fldCharType="separate"/>
      </w:r>
      <w:ins w:id="131" w:author="Nguyễn Thị Kim Liên" w:date="2023-07-04T20:51:00Z">
        <w:r w:rsidR="000C0337">
          <w:rPr>
            <w:noProof/>
            <w:webHidden/>
          </w:rPr>
          <w:t>152</w:t>
        </w:r>
      </w:ins>
      <w:del w:id="132" w:author="Nguyễn Thị Kim Liên" w:date="2023-07-04T20:51:00Z">
        <w:r w:rsidR="00B9466E" w:rsidDel="000C0337">
          <w:rPr>
            <w:noProof/>
            <w:webHidden/>
          </w:rPr>
          <w:delText>151</w:delText>
        </w:r>
      </w:del>
      <w:r w:rsidR="00B9466E">
        <w:rPr>
          <w:noProof/>
          <w:webHidden/>
        </w:rPr>
        <w:fldChar w:fldCharType="end"/>
      </w:r>
      <w:r>
        <w:rPr>
          <w:noProof/>
        </w:rPr>
        <w:fldChar w:fldCharType="end"/>
      </w:r>
    </w:p>
    <w:p w14:paraId="48E45CAC" w14:textId="275C37B2"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"_Toc137473506"</w:instrText>
      </w:r>
      <w:r>
        <w:fldChar w:fldCharType="separate"/>
      </w:r>
      <w:r w:rsidR="00B9466E" w:rsidRPr="00262C57">
        <w:rPr>
          <w:rStyle w:val="Hyperlink"/>
          <w:noProof/>
        </w:rPr>
        <w:t>Hình 3.2.23 Kết quả câu truy vấn số 5 sử dụng công cụ PivotChart Excel</w:t>
      </w:r>
      <w:r w:rsidR="00B9466E">
        <w:rPr>
          <w:noProof/>
          <w:webHidden/>
        </w:rPr>
        <w:tab/>
      </w:r>
      <w:r w:rsidR="00B9466E">
        <w:rPr>
          <w:noProof/>
          <w:webHidden/>
        </w:rPr>
        <w:fldChar w:fldCharType="begin"/>
      </w:r>
      <w:r w:rsidR="00B9466E">
        <w:rPr>
          <w:noProof/>
          <w:webHidden/>
        </w:rPr>
        <w:instrText xml:space="preserve"> PAGEREF _Toc137473506 \h </w:instrText>
      </w:r>
      <w:r w:rsidR="00B9466E">
        <w:rPr>
          <w:noProof/>
          <w:webHidden/>
        </w:rPr>
      </w:r>
      <w:r w:rsidR="00B9466E">
        <w:rPr>
          <w:noProof/>
          <w:webHidden/>
        </w:rPr>
        <w:fldChar w:fldCharType="separate"/>
      </w:r>
      <w:ins w:id="133" w:author="Nguyễn Thị Kim Liên" w:date="2023-07-04T20:51:00Z">
        <w:r w:rsidR="000C0337">
          <w:rPr>
            <w:noProof/>
            <w:webHidden/>
          </w:rPr>
          <w:t>152</w:t>
        </w:r>
      </w:ins>
      <w:del w:id="134" w:author="Nguyễn Thị Kim Liên" w:date="2023-07-04T20:51:00Z">
        <w:r w:rsidR="00B9466E" w:rsidDel="000C0337">
          <w:rPr>
            <w:noProof/>
            <w:webHidden/>
          </w:rPr>
          <w:delText>151</w:delText>
        </w:r>
      </w:del>
      <w:r w:rsidR="00B9466E">
        <w:rPr>
          <w:noProof/>
          <w:webHidden/>
        </w:rPr>
        <w:fldChar w:fldCharType="end"/>
      </w:r>
      <w:r>
        <w:rPr>
          <w:noProof/>
        </w:rPr>
        <w:fldChar w:fldCharType="end"/>
      </w:r>
    </w:p>
    <w:p w14:paraId="7BC40A39" w14:textId="17D166AE"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"_Toc137473507"</w:instrText>
      </w:r>
      <w:r>
        <w:fldChar w:fldCharType="separate"/>
      </w:r>
      <w:r w:rsidR="00B9466E" w:rsidRPr="00262C57">
        <w:rPr>
          <w:rStyle w:val="Hyperlink"/>
          <w:noProof/>
        </w:rPr>
        <w:t>Hình 3.2.24.. Kết quả câu truy vấn số 5 sử dụng công cụ Power BI</w:t>
      </w:r>
      <w:r w:rsidR="00B9466E">
        <w:rPr>
          <w:noProof/>
          <w:webHidden/>
        </w:rPr>
        <w:tab/>
      </w:r>
      <w:r w:rsidR="00B9466E">
        <w:rPr>
          <w:noProof/>
          <w:webHidden/>
        </w:rPr>
        <w:fldChar w:fldCharType="begin"/>
      </w:r>
      <w:r w:rsidR="00B9466E">
        <w:rPr>
          <w:noProof/>
          <w:webHidden/>
        </w:rPr>
        <w:instrText xml:space="preserve"> PAGEREF _Toc137473507 \h </w:instrText>
      </w:r>
      <w:r w:rsidR="00B9466E">
        <w:rPr>
          <w:noProof/>
          <w:webHidden/>
        </w:rPr>
      </w:r>
      <w:r w:rsidR="00B9466E">
        <w:rPr>
          <w:noProof/>
          <w:webHidden/>
        </w:rPr>
        <w:fldChar w:fldCharType="separate"/>
      </w:r>
      <w:ins w:id="135" w:author="Nguyễn Thị Kim Liên" w:date="2023-07-04T20:51:00Z">
        <w:r w:rsidR="000C0337">
          <w:rPr>
            <w:noProof/>
            <w:webHidden/>
          </w:rPr>
          <w:t>153</w:t>
        </w:r>
      </w:ins>
      <w:del w:id="136" w:author="Nguyễn Thị Kim Liên" w:date="2023-07-04T20:51:00Z">
        <w:r w:rsidR="00B9466E" w:rsidDel="000C0337">
          <w:rPr>
            <w:noProof/>
            <w:webHidden/>
          </w:rPr>
          <w:delText>152</w:delText>
        </w:r>
      </w:del>
      <w:r w:rsidR="00B9466E">
        <w:rPr>
          <w:noProof/>
          <w:webHidden/>
        </w:rPr>
        <w:fldChar w:fldCharType="end"/>
      </w:r>
      <w:r>
        <w:rPr>
          <w:noProof/>
        </w:rPr>
        <w:fldChar w:fldCharType="end"/>
      </w:r>
    </w:p>
    <w:p w14:paraId="2AC92172" w14:textId="575CF1D5"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"_Toc137473508"</w:instrText>
      </w:r>
      <w:r>
        <w:fldChar w:fldCharType="separate"/>
      </w:r>
      <w:r w:rsidR="00B9466E" w:rsidRPr="00262C57">
        <w:rPr>
          <w:rStyle w:val="Hyperlink"/>
          <w:noProof/>
        </w:rPr>
        <w:t>Hình 3.2.25. Kết quả câu truy vấn số 6 sử dụng công cụ SSAS</w:t>
      </w:r>
      <w:r w:rsidR="00B9466E">
        <w:rPr>
          <w:noProof/>
          <w:webHidden/>
        </w:rPr>
        <w:tab/>
      </w:r>
      <w:r w:rsidR="00B9466E">
        <w:rPr>
          <w:noProof/>
          <w:webHidden/>
        </w:rPr>
        <w:fldChar w:fldCharType="begin"/>
      </w:r>
      <w:r w:rsidR="00B9466E">
        <w:rPr>
          <w:noProof/>
          <w:webHidden/>
        </w:rPr>
        <w:instrText xml:space="preserve"> PAGEREF _Toc137473508 \h </w:instrText>
      </w:r>
      <w:r w:rsidR="00B9466E">
        <w:rPr>
          <w:noProof/>
          <w:webHidden/>
        </w:rPr>
      </w:r>
      <w:r w:rsidR="00B9466E">
        <w:rPr>
          <w:noProof/>
          <w:webHidden/>
        </w:rPr>
        <w:fldChar w:fldCharType="separate"/>
      </w:r>
      <w:ins w:id="137" w:author="Nguyễn Thị Kim Liên" w:date="2023-07-04T20:51:00Z">
        <w:r w:rsidR="000C0337">
          <w:rPr>
            <w:noProof/>
            <w:webHidden/>
          </w:rPr>
          <w:t>154</w:t>
        </w:r>
      </w:ins>
      <w:del w:id="138" w:author="Nguyễn Thị Kim Liên" w:date="2023-07-04T20:51:00Z">
        <w:r w:rsidR="00B9466E" w:rsidDel="000C0337">
          <w:rPr>
            <w:noProof/>
            <w:webHidden/>
          </w:rPr>
          <w:delText>152</w:delText>
        </w:r>
      </w:del>
      <w:r w:rsidR="00B9466E">
        <w:rPr>
          <w:noProof/>
          <w:webHidden/>
        </w:rPr>
        <w:fldChar w:fldCharType="end"/>
      </w:r>
      <w:r>
        <w:rPr>
          <w:noProof/>
        </w:rPr>
        <w:fldChar w:fldCharType="end"/>
      </w:r>
    </w:p>
    <w:p w14:paraId="0114EC42" w14:textId="23B6634E"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"_Toc137473509"</w:instrText>
      </w:r>
      <w:r>
        <w:fldChar w:fldCharType="separate"/>
      </w:r>
      <w:r w:rsidR="00B9466E" w:rsidRPr="00262C57">
        <w:rPr>
          <w:rStyle w:val="Hyperlink"/>
          <w:noProof/>
        </w:rPr>
        <w:t>Hình 3.2.26. Kết quả câu truy vấn số 6 sử dụng ngôn ngữ MDX</w:t>
      </w:r>
      <w:r w:rsidR="00B9466E">
        <w:rPr>
          <w:noProof/>
          <w:webHidden/>
        </w:rPr>
        <w:tab/>
      </w:r>
      <w:r w:rsidR="00B9466E">
        <w:rPr>
          <w:noProof/>
          <w:webHidden/>
        </w:rPr>
        <w:fldChar w:fldCharType="begin"/>
      </w:r>
      <w:r w:rsidR="00B9466E">
        <w:rPr>
          <w:noProof/>
          <w:webHidden/>
        </w:rPr>
        <w:instrText xml:space="preserve"> PAGEREF _Toc137473509 \h </w:instrText>
      </w:r>
      <w:r w:rsidR="00B9466E">
        <w:rPr>
          <w:noProof/>
          <w:webHidden/>
        </w:rPr>
      </w:r>
      <w:r w:rsidR="00B9466E">
        <w:rPr>
          <w:noProof/>
          <w:webHidden/>
        </w:rPr>
        <w:fldChar w:fldCharType="separate"/>
      </w:r>
      <w:ins w:id="139" w:author="Nguyễn Thị Kim Liên" w:date="2023-07-04T20:51:00Z">
        <w:r w:rsidR="000C0337">
          <w:rPr>
            <w:noProof/>
            <w:webHidden/>
          </w:rPr>
          <w:t>154</w:t>
        </w:r>
      </w:ins>
      <w:del w:id="140" w:author="Nguyễn Thị Kim Liên" w:date="2023-07-04T20:51:00Z">
        <w:r w:rsidR="00B9466E" w:rsidDel="000C0337">
          <w:rPr>
            <w:noProof/>
            <w:webHidden/>
          </w:rPr>
          <w:delText>153</w:delText>
        </w:r>
      </w:del>
      <w:r w:rsidR="00B9466E">
        <w:rPr>
          <w:noProof/>
          <w:webHidden/>
        </w:rPr>
        <w:fldChar w:fldCharType="end"/>
      </w:r>
      <w:r>
        <w:rPr>
          <w:noProof/>
        </w:rPr>
        <w:fldChar w:fldCharType="end"/>
      </w:r>
    </w:p>
    <w:p w14:paraId="1AB84B4A" w14:textId="270C6288"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"_Toc137473510"</w:instrText>
      </w:r>
      <w:r>
        <w:fldChar w:fldCharType="separate"/>
      </w:r>
      <w:r w:rsidR="00B9466E" w:rsidRPr="00262C57">
        <w:rPr>
          <w:rStyle w:val="Hyperlink"/>
          <w:noProof/>
        </w:rPr>
        <w:t>Hình 3.2.27 Kết quả câu truy vấn số 6 ở dạng pivot sử dụng ngôn ngữ MDX</w:t>
      </w:r>
      <w:r w:rsidR="00B9466E">
        <w:rPr>
          <w:noProof/>
          <w:webHidden/>
        </w:rPr>
        <w:tab/>
      </w:r>
      <w:r w:rsidR="00B9466E">
        <w:rPr>
          <w:noProof/>
          <w:webHidden/>
        </w:rPr>
        <w:fldChar w:fldCharType="begin"/>
      </w:r>
      <w:r w:rsidR="00B9466E">
        <w:rPr>
          <w:noProof/>
          <w:webHidden/>
        </w:rPr>
        <w:instrText xml:space="preserve"> PAGEREF _Toc137473510 \h </w:instrText>
      </w:r>
      <w:r w:rsidR="00B9466E">
        <w:rPr>
          <w:noProof/>
          <w:webHidden/>
        </w:rPr>
      </w:r>
      <w:r w:rsidR="00B9466E">
        <w:rPr>
          <w:noProof/>
          <w:webHidden/>
        </w:rPr>
        <w:fldChar w:fldCharType="separate"/>
      </w:r>
      <w:ins w:id="141" w:author="Nguyễn Thị Kim Liên" w:date="2023-07-04T20:51:00Z">
        <w:r w:rsidR="000C0337">
          <w:rPr>
            <w:noProof/>
            <w:webHidden/>
          </w:rPr>
          <w:t>155</w:t>
        </w:r>
      </w:ins>
      <w:del w:id="142" w:author="Nguyễn Thị Kim Liên" w:date="2023-07-04T20:51:00Z">
        <w:r w:rsidR="00B9466E" w:rsidDel="000C0337">
          <w:rPr>
            <w:noProof/>
            <w:webHidden/>
          </w:rPr>
          <w:delText>153</w:delText>
        </w:r>
      </w:del>
      <w:r w:rsidR="00B9466E">
        <w:rPr>
          <w:noProof/>
          <w:webHidden/>
        </w:rPr>
        <w:fldChar w:fldCharType="end"/>
      </w:r>
      <w:r>
        <w:rPr>
          <w:noProof/>
        </w:rPr>
        <w:fldChar w:fldCharType="end"/>
      </w:r>
    </w:p>
    <w:p w14:paraId="2B2D08E9" w14:textId="212CC1EA"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"_Toc137473511"</w:instrText>
      </w:r>
      <w:r>
        <w:fldChar w:fldCharType="separate"/>
      </w:r>
      <w:r w:rsidR="00B9466E" w:rsidRPr="00262C57">
        <w:rPr>
          <w:rStyle w:val="Hyperlink"/>
          <w:noProof/>
        </w:rPr>
        <w:t>Hình 3.2.28. Kết quả câu truy vấn số 6 sử dụng công cụ Pivot Excel</w:t>
      </w:r>
      <w:r w:rsidR="00B9466E">
        <w:rPr>
          <w:noProof/>
          <w:webHidden/>
        </w:rPr>
        <w:tab/>
      </w:r>
      <w:r w:rsidR="00B9466E">
        <w:rPr>
          <w:noProof/>
          <w:webHidden/>
        </w:rPr>
        <w:fldChar w:fldCharType="begin"/>
      </w:r>
      <w:r w:rsidR="00B9466E">
        <w:rPr>
          <w:noProof/>
          <w:webHidden/>
        </w:rPr>
        <w:instrText xml:space="preserve"> PAGEREF _Toc137473511 \h </w:instrText>
      </w:r>
      <w:r w:rsidR="00B9466E">
        <w:rPr>
          <w:noProof/>
          <w:webHidden/>
        </w:rPr>
      </w:r>
      <w:r w:rsidR="00B9466E">
        <w:rPr>
          <w:noProof/>
          <w:webHidden/>
        </w:rPr>
        <w:fldChar w:fldCharType="separate"/>
      </w:r>
      <w:ins w:id="143" w:author="Nguyễn Thị Kim Liên" w:date="2023-07-04T20:51:00Z">
        <w:r w:rsidR="000C0337">
          <w:rPr>
            <w:noProof/>
            <w:webHidden/>
          </w:rPr>
          <w:t>155</w:t>
        </w:r>
      </w:ins>
      <w:del w:id="144" w:author="Nguyễn Thị Kim Liên" w:date="2023-07-04T20:51:00Z">
        <w:r w:rsidR="00B9466E" w:rsidDel="000C0337">
          <w:rPr>
            <w:noProof/>
            <w:webHidden/>
          </w:rPr>
          <w:delText>154</w:delText>
        </w:r>
      </w:del>
      <w:r w:rsidR="00B9466E">
        <w:rPr>
          <w:noProof/>
          <w:webHidden/>
        </w:rPr>
        <w:fldChar w:fldCharType="end"/>
      </w:r>
      <w:r>
        <w:rPr>
          <w:noProof/>
        </w:rPr>
        <w:fldChar w:fldCharType="end"/>
      </w:r>
    </w:p>
    <w:p w14:paraId="79BBAC5E" w14:textId="4D1804ED"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"_Toc137473512"</w:instrText>
      </w:r>
      <w:r>
        <w:fldChar w:fldCharType="separate"/>
      </w:r>
      <w:r w:rsidR="00B9466E" w:rsidRPr="00262C57">
        <w:rPr>
          <w:rStyle w:val="Hyperlink"/>
          <w:noProof/>
        </w:rPr>
        <w:t>Hình 3.2.29.. Kết quả câu truy vấn số 6 sử dụng công cụ Power BI</w:t>
      </w:r>
      <w:r w:rsidR="00B9466E">
        <w:rPr>
          <w:noProof/>
          <w:webHidden/>
        </w:rPr>
        <w:tab/>
      </w:r>
      <w:r w:rsidR="00B9466E">
        <w:rPr>
          <w:noProof/>
          <w:webHidden/>
        </w:rPr>
        <w:fldChar w:fldCharType="begin"/>
      </w:r>
      <w:r w:rsidR="00B9466E">
        <w:rPr>
          <w:noProof/>
          <w:webHidden/>
        </w:rPr>
        <w:instrText xml:space="preserve"> PAGEREF _Toc137473512 \h </w:instrText>
      </w:r>
      <w:r w:rsidR="00B9466E">
        <w:rPr>
          <w:noProof/>
          <w:webHidden/>
        </w:rPr>
      </w:r>
      <w:r w:rsidR="00B9466E">
        <w:rPr>
          <w:noProof/>
          <w:webHidden/>
        </w:rPr>
        <w:fldChar w:fldCharType="separate"/>
      </w:r>
      <w:ins w:id="145" w:author="Nguyễn Thị Kim Liên" w:date="2023-07-04T20:51:00Z">
        <w:r w:rsidR="000C0337">
          <w:rPr>
            <w:noProof/>
            <w:webHidden/>
          </w:rPr>
          <w:t>156</w:t>
        </w:r>
      </w:ins>
      <w:del w:id="146" w:author="Nguyễn Thị Kim Liên" w:date="2023-07-04T20:51:00Z">
        <w:r w:rsidR="00B9466E" w:rsidDel="000C0337">
          <w:rPr>
            <w:noProof/>
            <w:webHidden/>
          </w:rPr>
          <w:delText>154</w:delText>
        </w:r>
      </w:del>
      <w:r w:rsidR="00B9466E">
        <w:rPr>
          <w:noProof/>
          <w:webHidden/>
        </w:rPr>
        <w:fldChar w:fldCharType="end"/>
      </w:r>
      <w:r>
        <w:rPr>
          <w:noProof/>
        </w:rPr>
        <w:fldChar w:fldCharType="end"/>
      </w:r>
    </w:p>
    <w:p w14:paraId="2FD092EA" w14:textId="2D81C68D"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"_Toc137473513"</w:instrText>
      </w:r>
      <w:r>
        <w:fldChar w:fldCharType="separate"/>
      </w:r>
      <w:r w:rsidR="00B9466E" w:rsidRPr="00262C57">
        <w:rPr>
          <w:rStyle w:val="Hyperlink"/>
          <w:noProof/>
        </w:rPr>
        <w:t>Hình 3.2.30. Kết quả câu truy vấn số 7 sử dụng công cụ SSAS</w:t>
      </w:r>
      <w:r w:rsidR="00B9466E">
        <w:rPr>
          <w:noProof/>
          <w:webHidden/>
        </w:rPr>
        <w:tab/>
      </w:r>
      <w:r w:rsidR="00B9466E">
        <w:rPr>
          <w:noProof/>
          <w:webHidden/>
        </w:rPr>
        <w:fldChar w:fldCharType="begin"/>
      </w:r>
      <w:r w:rsidR="00B9466E">
        <w:rPr>
          <w:noProof/>
          <w:webHidden/>
        </w:rPr>
        <w:instrText xml:space="preserve"> PAGEREF _Toc137473513 \h </w:instrText>
      </w:r>
      <w:r w:rsidR="00B9466E">
        <w:rPr>
          <w:noProof/>
          <w:webHidden/>
        </w:rPr>
      </w:r>
      <w:r w:rsidR="00B9466E">
        <w:rPr>
          <w:noProof/>
          <w:webHidden/>
        </w:rPr>
        <w:fldChar w:fldCharType="separate"/>
      </w:r>
      <w:ins w:id="147" w:author="Nguyễn Thị Kim Liên" w:date="2023-07-04T20:51:00Z">
        <w:r w:rsidR="000C0337">
          <w:rPr>
            <w:noProof/>
            <w:webHidden/>
          </w:rPr>
          <w:t>157</w:t>
        </w:r>
      </w:ins>
      <w:del w:id="148" w:author="Nguyễn Thị Kim Liên" w:date="2023-07-04T20:51:00Z">
        <w:r w:rsidR="00B9466E" w:rsidDel="000C0337">
          <w:rPr>
            <w:noProof/>
            <w:webHidden/>
          </w:rPr>
          <w:delText>155</w:delText>
        </w:r>
      </w:del>
      <w:r w:rsidR="00B9466E">
        <w:rPr>
          <w:noProof/>
          <w:webHidden/>
        </w:rPr>
        <w:fldChar w:fldCharType="end"/>
      </w:r>
      <w:r>
        <w:rPr>
          <w:noProof/>
        </w:rPr>
        <w:fldChar w:fldCharType="end"/>
      </w:r>
    </w:p>
    <w:p w14:paraId="6FA0E782" w14:textId="66AAC984"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"_Toc137473514"</w:instrText>
      </w:r>
      <w:r>
        <w:fldChar w:fldCharType="separate"/>
      </w:r>
      <w:r w:rsidR="00B9466E" w:rsidRPr="00262C57">
        <w:rPr>
          <w:rStyle w:val="Hyperlink"/>
          <w:noProof/>
        </w:rPr>
        <w:t>Hình 3.2.31. Kết quả câu truy vấn số 7 sử dụng ngôn ngữ MDX</w:t>
      </w:r>
      <w:r w:rsidR="00B9466E">
        <w:rPr>
          <w:noProof/>
          <w:webHidden/>
        </w:rPr>
        <w:tab/>
      </w:r>
      <w:r w:rsidR="00B9466E">
        <w:rPr>
          <w:noProof/>
          <w:webHidden/>
        </w:rPr>
        <w:fldChar w:fldCharType="begin"/>
      </w:r>
      <w:r w:rsidR="00B9466E">
        <w:rPr>
          <w:noProof/>
          <w:webHidden/>
        </w:rPr>
        <w:instrText xml:space="preserve"> PAGEREF _Toc137473514 \h </w:instrText>
      </w:r>
      <w:r w:rsidR="00B9466E">
        <w:rPr>
          <w:noProof/>
          <w:webHidden/>
        </w:rPr>
      </w:r>
      <w:r w:rsidR="00B9466E">
        <w:rPr>
          <w:noProof/>
          <w:webHidden/>
        </w:rPr>
        <w:fldChar w:fldCharType="separate"/>
      </w:r>
      <w:ins w:id="149" w:author="Nguyễn Thị Kim Liên" w:date="2023-07-04T20:51:00Z">
        <w:r w:rsidR="000C0337">
          <w:rPr>
            <w:noProof/>
            <w:webHidden/>
          </w:rPr>
          <w:t>157</w:t>
        </w:r>
      </w:ins>
      <w:del w:id="150" w:author="Nguyễn Thị Kim Liên" w:date="2023-07-04T20:51:00Z">
        <w:r w:rsidR="00B9466E" w:rsidDel="000C0337">
          <w:rPr>
            <w:noProof/>
            <w:webHidden/>
          </w:rPr>
          <w:delText>155</w:delText>
        </w:r>
      </w:del>
      <w:r w:rsidR="00B9466E">
        <w:rPr>
          <w:noProof/>
          <w:webHidden/>
        </w:rPr>
        <w:fldChar w:fldCharType="end"/>
      </w:r>
      <w:r>
        <w:rPr>
          <w:noProof/>
        </w:rPr>
        <w:fldChar w:fldCharType="end"/>
      </w:r>
    </w:p>
    <w:p w14:paraId="0ADE5187" w14:textId="4101B2EE"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"_Toc137473515"</w:instrText>
      </w:r>
      <w:r>
        <w:fldChar w:fldCharType="separate"/>
      </w:r>
      <w:r w:rsidR="00B9466E" w:rsidRPr="00262C57">
        <w:rPr>
          <w:rStyle w:val="Hyperlink"/>
          <w:noProof/>
        </w:rPr>
        <w:t>Hình 3.2.32 Kết quả câu truy vấn số 7 ở dạng pivot sử dụng ngôn ngữ MDX</w:t>
      </w:r>
      <w:r w:rsidR="00B9466E">
        <w:rPr>
          <w:noProof/>
          <w:webHidden/>
        </w:rPr>
        <w:tab/>
      </w:r>
      <w:r w:rsidR="00B9466E">
        <w:rPr>
          <w:noProof/>
          <w:webHidden/>
        </w:rPr>
        <w:fldChar w:fldCharType="begin"/>
      </w:r>
      <w:r w:rsidR="00B9466E">
        <w:rPr>
          <w:noProof/>
          <w:webHidden/>
        </w:rPr>
        <w:instrText xml:space="preserve"> PAGEREF _Toc137473515 \h </w:instrText>
      </w:r>
      <w:r w:rsidR="00B9466E">
        <w:rPr>
          <w:noProof/>
          <w:webHidden/>
        </w:rPr>
      </w:r>
      <w:r w:rsidR="00B9466E">
        <w:rPr>
          <w:noProof/>
          <w:webHidden/>
        </w:rPr>
        <w:fldChar w:fldCharType="separate"/>
      </w:r>
      <w:ins w:id="151" w:author="Nguyễn Thị Kim Liên" w:date="2023-07-04T20:51:00Z">
        <w:r w:rsidR="000C0337">
          <w:rPr>
            <w:noProof/>
            <w:webHidden/>
          </w:rPr>
          <w:t>158</w:t>
        </w:r>
      </w:ins>
      <w:del w:id="152" w:author="Nguyễn Thị Kim Liên" w:date="2023-07-04T20:51:00Z">
        <w:r w:rsidR="00B9466E" w:rsidDel="000C0337">
          <w:rPr>
            <w:noProof/>
            <w:webHidden/>
          </w:rPr>
          <w:delText>156</w:delText>
        </w:r>
      </w:del>
      <w:r w:rsidR="00B9466E">
        <w:rPr>
          <w:noProof/>
          <w:webHidden/>
        </w:rPr>
        <w:fldChar w:fldCharType="end"/>
      </w:r>
      <w:r>
        <w:rPr>
          <w:noProof/>
        </w:rPr>
        <w:fldChar w:fldCharType="end"/>
      </w:r>
    </w:p>
    <w:p w14:paraId="0DEA5FB8" w14:textId="793A3677"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"_Toc137473516"</w:instrText>
      </w:r>
      <w:r>
        <w:fldChar w:fldCharType="separate"/>
      </w:r>
      <w:r w:rsidR="00B9466E" w:rsidRPr="00262C57">
        <w:rPr>
          <w:rStyle w:val="Hyperlink"/>
          <w:noProof/>
        </w:rPr>
        <w:t>Hình 3.2.33. Kết quả câu truy vấn sô 7 sử dụng công cụ PivotTable Excel</w:t>
      </w:r>
      <w:r w:rsidR="00B9466E">
        <w:rPr>
          <w:noProof/>
          <w:webHidden/>
        </w:rPr>
        <w:tab/>
      </w:r>
      <w:r w:rsidR="00B9466E">
        <w:rPr>
          <w:noProof/>
          <w:webHidden/>
        </w:rPr>
        <w:fldChar w:fldCharType="begin"/>
      </w:r>
      <w:r w:rsidR="00B9466E">
        <w:rPr>
          <w:noProof/>
          <w:webHidden/>
        </w:rPr>
        <w:instrText xml:space="preserve"> PAGEREF _Toc137473516 \h </w:instrText>
      </w:r>
      <w:r w:rsidR="00B9466E">
        <w:rPr>
          <w:noProof/>
          <w:webHidden/>
        </w:rPr>
      </w:r>
      <w:r w:rsidR="00B9466E">
        <w:rPr>
          <w:noProof/>
          <w:webHidden/>
        </w:rPr>
        <w:fldChar w:fldCharType="separate"/>
      </w:r>
      <w:ins w:id="153" w:author="Nguyễn Thị Kim Liên" w:date="2023-07-04T20:51:00Z">
        <w:r w:rsidR="000C0337">
          <w:rPr>
            <w:noProof/>
            <w:webHidden/>
          </w:rPr>
          <w:t>158</w:t>
        </w:r>
      </w:ins>
      <w:del w:id="154" w:author="Nguyễn Thị Kim Liên" w:date="2023-07-04T20:51:00Z">
        <w:r w:rsidR="00B9466E" w:rsidDel="000C0337">
          <w:rPr>
            <w:noProof/>
            <w:webHidden/>
          </w:rPr>
          <w:delText>156</w:delText>
        </w:r>
      </w:del>
      <w:r w:rsidR="00B9466E">
        <w:rPr>
          <w:noProof/>
          <w:webHidden/>
        </w:rPr>
        <w:fldChar w:fldCharType="end"/>
      </w:r>
      <w:r>
        <w:rPr>
          <w:noProof/>
        </w:rPr>
        <w:fldChar w:fldCharType="end"/>
      </w:r>
    </w:p>
    <w:p w14:paraId="7366C7BE" w14:textId="4948638C"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"_Toc137473517"</w:instrText>
      </w:r>
      <w:r>
        <w:fldChar w:fldCharType="separate"/>
      </w:r>
      <w:r w:rsidR="00B9466E" w:rsidRPr="00262C57">
        <w:rPr>
          <w:rStyle w:val="Hyperlink"/>
          <w:noProof/>
        </w:rPr>
        <w:t>Hình 3.2.34 Kết quả câu truy vấn sô 7 sử dụng công cụ PivotChart Excel</w:t>
      </w:r>
      <w:r w:rsidR="00B9466E">
        <w:rPr>
          <w:noProof/>
          <w:webHidden/>
        </w:rPr>
        <w:tab/>
      </w:r>
      <w:r w:rsidR="00B9466E">
        <w:rPr>
          <w:noProof/>
          <w:webHidden/>
        </w:rPr>
        <w:fldChar w:fldCharType="begin"/>
      </w:r>
      <w:r w:rsidR="00B9466E">
        <w:rPr>
          <w:noProof/>
          <w:webHidden/>
        </w:rPr>
        <w:instrText xml:space="preserve"> PAGEREF _Toc137473517 \h </w:instrText>
      </w:r>
      <w:r w:rsidR="00B9466E">
        <w:rPr>
          <w:noProof/>
          <w:webHidden/>
        </w:rPr>
      </w:r>
      <w:r w:rsidR="00B9466E">
        <w:rPr>
          <w:noProof/>
          <w:webHidden/>
        </w:rPr>
        <w:fldChar w:fldCharType="separate"/>
      </w:r>
      <w:ins w:id="155" w:author="Nguyễn Thị Kim Liên" w:date="2023-07-04T20:51:00Z">
        <w:r w:rsidR="000C0337">
          <w:rPr>
            <w:noProof/>
            <w:webHidden/>
          </w:rPr>
          <w:t>158</w:t>
        </w:r>
      </w:ins>
      <w:del w:id="156" w:author="Nguyễn Thị Kim Liên" w:date="2023-07-04T20:51:00Z">
        <w:r w:rsidR="00B9466E" w:rsidDel="000C0337">
          <w:rPr>
            <w:noProof/>
            <w:webHidden/>
          </w:rPr>
          <w:delText>156</w:delText>
        </w:r>
      </w:del>
      <w:r w:rsidR="00B9466E">
        <w:rPr>
          <w:noProof/>
          <w:webHidden/>
        </w:rPr>
        <w:fldChar w:fldCharType="end"/>
      </w:r>
      <w:r>
        <w:rPr>
          <w:noProof/>
        </w:rPr>
        <w:fldChar w:fldCharType="end"/>
      </w:r>
    </w:p>
    <w:p w14:paraId="4909C32D" w14:textId="791FD67C"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"_Toc137473518"</w:instrText>
      </w:r>
      <w:r>
        <w:fldChar w:fldCharType="separate"/>
      </w:r>
      <w:r w:rsidR="00B9466E" w:rsidRPr="00262C57">
        <w:rPr>
          <w:rStyle w:val="Hyperlink"/>
          <w:noProof/>
        </w:rPr>
        <w:t>Hình 3.2.35. Kết quả câu truy vấn số 7 sử dụng công cụ Power BI</w:t>
      </w:r>
      <w:r w:rsidR="00B9466E">
        <w:rPr>
          <w:noProof/>
          <w:webHidden/>
        </w:rPr>
        <w:tab/>
      </w:r>
      <w:r w:rsidR="00B9466E">
        <w:rPr>
          <w:noProof/>
          <w:webHidden/>
        </w:rPr>
        <w:fldChar w:fldCharType="begin"/>
      </w:r>
      <w:r w:rsidR="00B9466E">
        <w:rPr>
          <w:noProof/>
          <w:webHidden/>
        </w:rPr>
        <w:instrText xml:space="preserve"> PAGEREF _Toc137473518 \h </w:instrText>
      </w:r>
      <w:r w:rsidR="00B9466E">
        <w:rPr>
          <w:noProof/>
          <w:webHidden/>
        </w:rPr>
      </w:r>
      <w:r w:rsidR="00B9466E">
        <w:rPr>
          <w:noProof/>
          <w:webHidden/>
        </w:rPr>
        <w:fldChar w:fldCharType="separate"/>
      </w:r>
      <w:ins w:id="157" w:author="Nguyễn Thị Kim Liên" w:date="2023-07-04T20:51:00Z">
        <w:r w:rsidR="000C0337">
          <w:rPr>
            <w:noProof/>
            <w:webHidden/>
          </w:rPr>
          <w:t>159</w:t>
        </w:r>
      </w:ins>
      <w:del w:id="158" w:author="Nguyễn Thị Kim Liên" w:date="2023-07-04T20:51:00Z">
        <w:r w:rsidR="00B9466E" w:rsidDel="000C0337">
          <w:rPr>
            <w:noProof/>
            <w:webHidden/>
          </w:rPr>
          <w:delText>157</w:delText>
        </w:r>
      </w:del>
      <w:r w:rsidR="00B9466E">
        <w:rPr>
          <w:noProof/>
          <w:webHidden/>
        </w:rPr>
        <w:fldChar w:fldCharType="end"/>
      </w:r>
      <w:r>
        <w:rPr>
          <w:noProof/>
        </w:rPr>
        <w:fldChar w:fldCharType="end"/>
      </w:r>
    </w:p>
    <w:p w14:paraId="169178A1" w14:textId="55745113"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"_Toc137473519"</w:instrText>
      </w:r>
      <w:r>
        <w:fldChar w:fldCharType="separate"/>
      </w:r>
      <w:r w:rsidR="00B9466E" w:rsidRPr="00262C57">
        <w:rPr>
          <w:rStyle w:val="Hyperlink"/>
          <w:noProof/>
        </w:rPr>
        <w:t>Hình 3.2.36. Kết quả câu truy vấn số 8 sử dụng công cụ SSAS</w:t>
      </w:r>
      <w:r w:rsidR="00B9466E">
        <w:rPr>
          <w:noProof/>
          <w:webHidden/>
        </w:rPr>
        <w:tab/>
      </w:r>
      <w:r w:rsidR="00B9466E">
        <w:rPr>
          <w:noProof/>
          <w:webHidden/>
        </w:rPr>
        <w:fldChar w:fldCharType="begin"/>
      </w:r>
      <w:r w:rsidR="00B9466E">
        <w:rPr>
          <w:noProof/>
          <w:webHidden/>
        </w:rPr>
        <w:instrText xml:space="preserve"> PAGEREF _Toc137473519 \h </w:instrText>
      </w:r>
      <w:r w:rsidR="00B9466E">
        <w:rPr>
          <w:noProof/>
          <w:webHidden/>
        </w:rPr>
      </w:r>
      <w:r w:rsidR="00B9466E">
        <w:rPr>
          <w:noProof/>
          <w:webHidden/>
        </w:rPr>
        <w:fldChar w:fldCharType="separate"/>
      </w:r>
      <w:ins w:id="159" w:author="Nguyễn Thị Kim Liên" w:date="2023-07-04T20:51:00Z">
        <w:r w:rsidR="000C0337">
          <w:rPr>
            <w:noProof/>
            <w:webHidden/>
          </w:rPr>
          <w:t>160</w:t>
        </w:r>
      </w:ins>
      <w:del w:id="160" w:author="Nguyễn Thị Kim Liên" w:date="2023-07-04T20:51:00Z">
        <w:r w:rsidR="00B9466E" w:rsidDel="000C0337">
          <w:rPr>
            <w:noProof/>
            <w:webHidden/>
          </w:rPr>
          <w:delText>158</w:delText>
        </w:r>
      </w:del>
      <w:r w:rsidR="00B9466E">
        <w:rPr>
          <w:noProof/>
          <w:webHidden/>
        </w:rPr>
        <w:fldChar w:fldCharType="end"/>
      </w:r>
      <w:r>
        <w:rPr>
          <w:noProof/>
        </w:rPr>
        <w:fldChar w:fldCharType="end"/>
      </w:r>
    </w:p>
    <w:p w14:paraId="65CD85D0" w14:textId="6A5733D2"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"_Toc137473520"</w:instrText>
      </w:r>
      <w:r>
        <w:fldChar w:fldCharType="separate"/>
      </w:r>
      <w:r w:rsidR="00B9466E" w:rsidRPr="00262C57">
        <w:rPr>
          <w:rStyle w:val="Hyperlink"/>
          <w:noProof/>
        </w:rPr>
        <w:t>Hình 3.2.37. Kết quả câu truy vấn sô 8 sử dụng ngôn ngữ MDX</w:t>
      </w:r>
      <w:r w:rsidR="00B9466E">
        <w:rPr>
          <w:noProof/>
          <w:webHidden/>
        </w:rPr>
        <w:tab/>
      </w:r>
      <w:r w:rsidR="00B9466E">
        <w:rPr>
          <w:noProof/>
          <w:webHidden/>
        </w:rPr>
        <w:fldChar w:fldCharType="begin"/>
      </w:r>
      <w:r w:rsidR="00B9466E">
        <w:rPr>
          <w:noProof/>
          <w:webHidden/>
        </w:rPr>
        <w:instrText xml:space="preserve"> PAGEREF _Toc137473520 \h </w:instrText>
      </w:r>
      <w:r w:rsidR="00B9466E">
        <w:rPr>
          <w:noProof/>
          <w:webHidden/>
        </w:rPr>
      </w:r>
      <w:r w:rsidR="00B9466E">
        <w:rPr>
          <w:noProof/>
          <w:webHidden/>
        </w:rPr>
        <w:fldChar w:fldCharType="separate"/>
      </w:r>
      <w:ins w:id="161" w:author="Nguyễn Thị Kim Liên" w:date="2023-07-04T20:51:00Z">
        <w:r w:rsidR="000C0337">
          <w:rPr>
            <w:noProof/>
            <w:webHidden/>
          </w:rPr>
          <w:t>160</w:t>
        </w:r>
      </w:ins>
      <w:del w:id="162" w:author="Nguyễn Thị Kim Liên" w:date="2023-07-04T20:51:00Z">
        <w:r w:rsidR="00B9466E" w:rsidDel="000C0337">
          <w:rPr>
            <w:noProof/>
            <w:webHidden/>
          </w:rPr>
          <w:delText>158</w:delText>
        </w:r>
      </w:del>
      <w:r w:rsidR="00B9466E">
        <w:rPr>
          <w:noProof/>
          <w:webHidden/>
        </w:rPr>
        <w:fldChar w:fldCharType="end"/>
      </w:r>
      <w:r>
        <w:rPr>
          <w:noProof/>
        </w:rPr>
        <w:fldChar w:fldCharType="end"/>
      </w:r>
    </w:p>
    <w:p w14:paraId="189367CA" w14:textId="2E6BEB0A"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"_Toc137473521"</w:instrText>
      </w:r>
      <w:r>
        <w:fldChar w:fldCharType="separate"/>
      </w:r>
      <w:r w:rsidR="00B9466E" w:rsidRPr="00262C57">
        <w:rPr>
          <w:rStyle w:val="Hyperlink"/>
          <w:noProof/>
        </w:rPr>
        <w:t>Hình 3.2.38 Kết quả câu truy vấn sô 8 ở dạng pivot sử dụng ngôn ngữ MDX</w:t>
      </w:r>
      <w:r w:rsidR="00B9466E">
        <w:rPr>
          <w:noProof/>
          <w:webHidden/>
        </w:rPr>
        <w:tab/>
      </w:r>
      <w:r w:rsidR="00B9466E">
        <w:rPr>
          <w:noProof/>
          <w:webHidden/>
        </w:rPr>
        <w:fldChar w:fldCharType="begin"/>
      </w:r>
      <w:r w:rsidR="00B9466E">
        <w:rPr>
          <w:noProof/>
          <w:webHidden/>
        </w:rPr>
        <w:instrText xml:space="preserve"> PAGEREF _Toc137473521 \h </w:instrText>
      </w:r>
      <w:r w:rsidR="00B9466E">
        <w:rPr>
          <w:noProof/>
          <w:webHidden/>
        </w:rPr>
      </w:r>
      <w:r w:rsidR="00B9466E">
        <w:rPr>
          <w:noProof/>
          <w:webHidden/>
        </w:rPr>
        <w:fldChar w:fldCharType="separate"/>
      </w:r>
      <w:ins w:id="163" w:author="Nguyễn Thị Kim Liên" w:date="2023-07-04T20:51:00Z">
        <w:r w:rsidR="000C0337">
          <w:rPr>
            <w:noProof/>
            <w:webHidden/>
          </w:rPr>
          <w:t>160</w:t>
        </w:r>
      </w:ins>
      <w:del w:id="164" w:author="Nguyễn Thị Kim Liên" w:date="2023-07-04T20:51:00Z">
        <w:r w:rsidR="00B9466E" w:rsidDel="000C0337">
          <w:rPr>
            <w:noProof/>
            <w:webHidden/>
          </w:rPr>
          <w:delText>159</w:delText>
        </w:r>
      </w:del>
      <w:r w:rsidR="00B9466E">
        <w:rPr>
          <w:noProof/>
          <w:webHidden/>
        </w:rPr>
        <w:fldChar w:fldCharType="end"/>
      </w:r>
      <w:r>
        <w:rPr>
          <w:noProof/>
        </w:rPr>
        <w:fldChar w:fldCharType="end"/>
      </w:r>
    </w:p>
    <w:p w14:paraId="6A016115" w14:textId="7D2499BF"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"_Toc137473522"</w:instrText>
      </w:r>
      <w:r>
        <w:fldChar w:fldCharType="separate"/>
      </w:r>
      <w:r w:rsidR="00B9466E" w:rsidRPr="00262C57">
        <w:rPr>
          <w:rStyle w:val="Hyperlink"/>
          <w:noProof/>
        </w:rPr>
        <w:t>Hình 3.2.39. Kết quả câu truy vấn số 8 sử dụng công cụ PivotTable Excel</w:t>
      </w:r>
      <w:r w:rsidR="00B9466E">
        <w:rPr>
          <w:noProof/>
          <w:webHidden/>
        </w:rPr>
        <w:tab/>
      </w:r>
      <w:r w:rsidR="00B9466E">
        <w:rPr>
          <w:noProof/>
          <w:webHidden/>
        </w:rPr>
        <w:fldChar w:fldCharType="begin"/>
      </w:r>
      <w:r w:rsidR="00B9466E">
        <w:rPr>
          <w:noProof/>
          <w:webHidden/>
        </w:rPr>
        <w:instrText xml:space="preserve"> PAGEREF _Toc137473522 \h </w:instrText>
      </w:r>
      <w:r w:rsidR="00B9466E">
        <w:rPr>
          <w:noProof/>
          <w:webHidden/>
        </w:rPr>
      </w:r>
      <w:r w:rsidR="00B9466E">
        <w:rPr>
          <w:noProof/>
          <w:webHidden/>
        </w:rPr>
        <w:fldChar w:fldCharType="separate"/>
      </w:r>
      <w:ins w:id="165" w:author="Nguyễn Thị Kim Liên" w:date="2023-07-04T20:51:00Z">
        <w:r w:rsidR="000C0337">
          <w:rPr>
            <w:noProof/>
            <w:webHidden/>
          </w:rPr>
          <w:t>161</w:t>
        </w:r>
      </w:ins>
      <w:del w:id="166" w:author="Nguyễn Thị Kim Liên" w:date="2023-07-04T20:51:00Z">
        <w:r w:rsidR="00B9466E" w:rsidDel="000C0337">
          <w:rPr>
            <w:noProof/>
            <w:webHidden/>
          </w:rPr>
          <w:delText>159</w:delText>
        </w:r>
      </w:del>
      <w:r w:rsidR="00B9466E">
        <w:rPr>
          <w:noProof/>
          <w:webHidden/>
        </w:rPr>
        <w:fldChar w:fldCharType="end"/>
      </w:r>
      <w:r>
        <w:rPr>
          <w:noProof/>
        </w:rPr>
        <w:fldChar w:fldCharType="end"/>
      </w:r>
    </w:p>
    <w:p w14:paraId="51F66561" w14:textId="002B40A8"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"_Toc137473523"</w:instrText>
      </w:r>
      <w:r>
        <w:fldChar w:fldCharType="separate"/>
      </w:r>
      <w:r w:rsidR="00B9466E" w:rsidRPr="00262C57">
        <w:rPr>
          <w:rStyle w:val="Hyperlink"/>
          <w:noProof/>
        </w:rPr>
        <w:t>Hình 3.2.40  Kết quả câu truy vấn số 8 sử dụng công cụ PivotChart Excel</w:t>
      </w:r>
      <w:r w:rsidR="00B9466E">
        <w:rPr>
          <w:noProof/>
          <w:webHidden/>
        </w:rPr>
        <w:tab/>
      </w:r>
      <w:r w:rsidR="00B9466E">
        <w:rPr>
          <w:noProof/>
          <w:webHidden/>
        </w:rPr>
        <w:fldChar w:fldCharType="begin"/>
      </w:r>
      <w:r w:rsidR="00B9466E">
        <w:rPr>
          <w:noProof/>
          <w:webHidden/>
        </w:rPr>
        <w:instrText xml:space="preserve"> PAGEREF _Toc137473523 \h </w:instrText>
      </w:r>
      <w:r w:rsidR="00B9466E">
        <w:rPr>
          <w:noProof/>
          <w:webHidden/>
        </w:rPr>
      </w:r>
      <w:r w:rsidR="00B9466E">
        <w:rPr>
          <w:noProof/>
          <w:webHidden/>
        </w:rPr>
        <w:fldChar w:fldCharType="separate"/>
      </w:r>
      <w:ins w:id="167" w:author="Nguyễn Thị Kim Liên" w:date="2023-07-04T20:51:00Z">
        <w:r w:rsidR="000C0337">
          <w:rPr>
            <w:noProof/>
            <w:webHidden/>
          </w:rPr>
          <w:t>161</w:t>
        </w:r>
      </w:ins>
      <w:del w:id="168" w:author="Nguyễn Thị Kim Liên" w:date="2023-07-04T20:51:00Z">
        <w:r w:rsidR="00B9466E" w:rsidDel="000C0337">
          <w:rPr>
            <w:noProof/>
            <w:webHidden/>
          </w:rPr>
          <w:delText>159</w:delText>
        </w:r>
      </w:del>
      <w:r w:rsidR="00B9466E">
        <w:rPr>
          <w:noProof/>
          <w:webHidden/>
        </w:rPr>
        <w:fldChar w:fldCharType="end"/>
      </w:r>
      <w:r>
        <w:rPr>
          <w:noProof/>
        </w:rPr>
        <w:fldChar w:fldCharType="end"/>
      </w:r>
    </w:p>
    <w:p w14:paraId="749C12A7" w14:textId="165C21B5"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"_Toc137473524"</w:instrText>
      </w:r>
      <w:r>
        <w:fldChar w:fldCharType="separate"/>
      </w:r>
      <w:r w:rsidR="00B9466E" w:rsidRPr="00262C57">
        <w:rPr>
          <w:rStyle w:val="Hyperlink"/>
          <w:noProof/>
        </w:rPr>
        <w:t>Hình 3.2.41.. Kết quả câu truy vấn số 8 sử dụng công cụ Power BI</w:t>
      </w:r>
      <w:r w:rsidR="00B9466E">
        <w:rPr>
          <w:noProof/>
          <w:webHidden/>
        </w:rPr>
        <w:tab/>
      </w:r>
      <w:r w:rsidR="00B9466E">
        <w:rPr>
          <w:noProof/>
          <w:webHidden/>
        </w:rPr>
        <w:fldChar w:fldCharType="begin"/>
      </w:r>
      <w:r w:rsidR="00B9466E">
        <w:rPr>
          <w:noProof/>
          <w:webHidden/>
        </w:rPr>
        <w:instrText xml:space="preserve"> PAGEREF _Toc137473524 \h </w:instrText>
      </w:r>
      <w:r w:rsidR="00B9466E">
        <w:rPr>
          <w:noProof/>
          <w:webHidden/>
        </w:rPr>
      </w:r>
      <w:r w:rsidR="00B9466E">
        <w:rPr>
          <w:noProof/>
          <w:webHidden/>
        </w:rPr>
        <w:fldChar w:fldCharType="separate"/>
      </w:r>
      <w:ins w:id="169" w:author="Nguyễn Thị Kim Liên" w:date="2023-07-04T20:51:00Z">
        <w:r w:rsidR="000C0337">
          <w:rPr>
            <w:noProof/>
            <w:webHidden/>
          </w:rPr>
          <w:t>162</w:t>
        </w:r>
      </w:ins>
      <w:del w:id="170" w:author="Nguyễn Thị Kim Liên" w:date="2023-07-04T20:51:00Z">
        <w:r w:rsidR="00B9466E" w:rsidDel="000C0337">
          <w:rPr>
            <w:noProof/>
            <w:webHidden/>
          </w:rPr>
          <w:delText>160</w:delText>
        </w:r>
      </w:del>
      <w:r w:rsidR="00B9466E">
        <w:rPr>
          <w:noProof/>
          <w:webHidden/>
        </w:rPr>
        <w:fldChar w:fldCharType="end"/>
      </w:r>
      <w:r>
        <w:rPr>
          <w:noProof/>
        </w:rPr>
        <w:fldChar w:fldCharType="end"/>
      </w:r>
    </w:p>
    <w:p w14:paraId="22847766" w14:textId="6785EAD4"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"_Toc137473525"</w:instrText>
      </w:r>
      <w:r>
        <w:fldChar w:fldCharType="separate"/>
      </w:r>
      <w:r w:rsidR="00B9466E" w:rsidRPr="00262C57">
        <w:rPr>
          <w:rStyle w:val="Hyperlink"/>
          <w:noProof/>
        </w:rPr>
        <w:t>Hình 3.2.42. Kết quả câu truy vấn số 9 sử dụng công cụ SSAS</w:t>
      </w:r>
      <w:r w:rsidR="00B9466E">
        <w:rPr>
          <w:noProof/>
          <w:webHidden/>
        </w:rPr>
        <w:tab/>
      </w:r>
      <w:r w:rsidR="00B9466E">
        <w:rPr>
          <w:noProof/>
          <w:webHidden/>
        </w:rPr>
        <w:fldChar w:fldCharType="begin"/>
      </w:r>
      <w:r w:rsidR="00B9466E">
        <w:rPr>
          <w:noProof/>
          <w:webHidden/>
        </w:rPr>
        <w:instrText xml:space="preserve"> PAGEREF _Toc137473525 \h </w:instrText>
      </w:r>
      <w:r w:rsidR="00B9466E">
        <w:rPr>
          <w:noProof/>
          <w:webHidden/>
        </w:rPr>
      </w:r>
      <w:r w:rsidR="00B9466E">
        <w:rPr>
          <w:noProof/>
          <w:webHidden/>
        </w:rPr>
        <w:fldChar w:fldCharType="separate"/>
      </w:r>
      <w:ins w:id="171" w:author="Nguyễn Thị Kim Liên" w:date="2023-07-04T20:51:00Z">
        <w:r w:rsidR="000C0337">
          <w:rPr>
            <w:noProof/>
            <w:webHidden/>
          </w:rPr>
          <w:t>163</w:t>
        </w:r>
      </w:ins>
      <w:del w:id="172" w:author="Nguyễn Thị Kim Liên" w:date="2023-07-04T20:51:00Z">
        <w:r w:rsidR="00B9466E" w:rsidDel="000C0337">
          <w:rPr>
            <w:noProof/>
            <w:webHidden/>
          </w:rPr>
          <w:delText>160</w:delText>
        </w:r>
      </w:del>
      <w:r w:rsidR="00B9466E">
        <w:rPr>
          <w:noProof/>
          <w:webHidden/>
        </w:rPr>
        <w:fldChar w:fldCharType="end"/>
      </w:r>
      <w:r>
        <w:rPr>
          <w:noProof/>
        </w:rPr>
        <w:fldChar w:fldCharType="end"/>
      </w:r>
    </w:p>
    <w:p w14:paraId="4EE538BB" w14:textId="178EB991"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"_Toc137473526"</w:instrText>
      </w:r>
      <w:r>
        <w:fldChar w:fldCharType="separate"/>
      </w:r>
      <w:r w:rsidR="00B9466E" w:rsidRPr="00262C57">
        <w:rPr>
          <w:rStyle w:val="Hyperlink"/>
          <w:noProof/>
        </w:rPr>
        <w:t>Hình 3.2.43 Kết quả câu truy vấn số 9 sử dụng ngôn ngữ MDX</w:t>
      </w:r>
      <w:r w:rsidR="00B9466E">
        <w:rPr>
          <w:noProof/>
          <w:webHidden/>
        </w:rPr>
        <w:tab/>
      </w:r>
      <w:r w:rsidR="00B9466E">
        <w:rPr>
          <w:noProof/>
          <w:webHidden/>
        </w:rPr>
        <w:fldChar w:fldCharType="begin"/>
      </w:r>
      <w:r w:rsidR="00B9466E">
        <w:rPr>
          <w:noProof/>
          <w:webHidden/>
        </w:rPr>
        <w:instrText xml:space="preserve"> PAGEREF _Toc137473526 \h </w:instrText>
      </w:r>
      <w:r w:rsidR="00B9466E">
        <w:rPr>
          <w:noProof/>
          <w:webHidden/>
        </w:rPr>
      </w:r>
      <w:r w:rsidR="00B9466E">
        <w:rPr>
          <w:noProof/>
          <w:webHidden/>
        </w:rPr>
        <w:fldChar w:fldCharType="separate"/>
      </w:r>
      <w:ins w:id="173" w:author="Nguyễn Thị Kim Liên" w:date="2023-07-04T20:51:00Z">
        <w:r w:rsidR="000C0337">
          <w:rPr>
            <w:noProof/>
            <w:webHidden/>
          </w:rPr>
          <w:t>163</w:t>
        </w:r>
      </w:ins>
      <w:del w:id="174" w:author="Nguyễn Thị Kim Liên" w:date="2023-07-04T20:51:00Z">
        <w:r w:rsidR="00B9466E" w:rsidDel="000C0337">
          <w:rPr>
            <w:noProof/>
            <w:webHidden/>
          </w:rPr>
          <w:delText>161</w:delText>
        </w:r>
      </w:del>
      <w:r w:rsidR="00B9466E">
        <w:rPr>
          <w:noProof/>
          <w:webHidden/>
        </w:rPr>
        <w:fldChar w:fldCharType="end"/>
      </w:r>
      <w:r>
        <w:rPr>
          <w:noProof/>
        </w:rPr>
        <w:fldChar w:fldCharType="end"/>
      </w:r>
    </w:p>
    <w:p w14:paraId="4ABE2C02" w14:textId="5971A09A"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"_Toc137473527"</w:instrText>
      </w:r>
      <w:r>
        <w:fldChar w:fldCharType="separate"/>
      </w:r>
      <w:r w:rsidR="00B9466E" w:rsidRPr="00262C57">
        <w:rPr>
          <w:rStyle w:val="Hyperlink"/>
          <w:noProof/>
        </w:rPr>
        <w:t>Hình 3.2.44 Kết quả câu truy vấn số 9 ở dạng pivot sử dụng ngôn ngữ MDX</w:t>
      </w:r>
      <w:r w:rsidR="00B9466E">
        <w:rPr>
          <w:noProof/>
          <w:webHidden/>
        </w:rPr>
        <w:tab/>
      </w:r>
      <w:r w:rsidR="00B9466E">
        <w:rPr>
          <w:noProof/>
          <w:webHidden/>
        </w:rPr>
        <w:fldChar w:fldCharType="begin"/>
      </w:r>
      <w:r w:rsidR="00B9466E">
        <w:rPr>
          <w:noProof/>
          <w:webHidden/>
        </w:rPr>
        <w:instrText xml:space="preserve"> PAGEREF _Toc137473527 \h </w:instrText>
      </w:r>
      <w:r w:rsidR="00B9466E">
        <w:rPr>
          <w:noProof/>
          <w:webHidden/>
        </w:rPr>
      </w:r>
      <w:r w:rsidR="00B9466E">
        <w:rPr>
          <w:noProof/>
          <w:webHidden/>
        </w:rPr>
        <w:fldChar w:fldCharType="separate"/>
      </w:r>
      <w:ins w:id="175" w:author="Nguyễn Thị Kim Liên" w:date="2023-07-04T20:51:00Z">
        <w:r w:rsidR="000C0337">
          <w:rPr>
            <w:noProof/>
            <w:webHidden/>
          </w:rPr>
          <w:t>164</w:t>
        </w:r>
      </w:ins>
      <w:del w:id="176" w:author="Nguyễn Thị Kim Liên" w:date="2023-07-04T20:51:00Z">
        <w:r w:rsidR="00B9466E" w:rsidDel="000C0337">
          <w:rPr>
            <w:noProof/>
            <w:webHidden/>
          </w:rPr>
          <w:delText>161</w:delText>
        </w:r>
      </w:del>
      <w:r w:rsidR="00B9466E">
        <w:rPr>
          <w:noProof/>
          <w:webHidden/>
        </w:rPr>
        <w:fldChar w:fldCharType="end"/>
      </w:r>
      <w:r>
        <w:rPr>
          <w:noProof/>
        </w:rPr>
        <w:fldChar w:fldCharType="end"/>
      </w:r>
    </w:p>
    <w:p w14:paraId="7CAB2CE7" w14:textId="772B253C"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"_Toc137473528"</w:instrText>
      </w:r>
      <w:r>
        <w:fldChar w:fldCharType="separate"/>
      </w:r>
      <w:r w:rsidR="00B9466E" w:rsidRPr="00262C57">
        <w:rPr>
          <w:rStyle w:val="Hyperlink"/>
          <w:noProof/>
        </w:rPr>
        <w:t>Hình 3.2.45 Kết quả câu truy vấn số 9 sử dụng PivotTable Excel</w:t>
      </w:r>
      <w:r w:rsidR="00B9466E">
        <w:rPr>
          <w:noProof/>
          <w:webHidden/>
        </w:rPr>
        <w:tab/>
      </w:r>
      <w:r w:rsidR="00B9466E">
        <w:rPr>
          <w:noProof/>
          <w:webHidden/>
        </w:rPr>
        <w:fldChar w:fldCharType="begin"/>
      </w:r>
      <w:r w:rsidR="00B9466E">
        <w:rPr>
          <w:noProof/>
          <w:webHidden/>
        </w:rPr>
        <w:instrText xml:space="preserve"> PAGEREF _Toc137473528 \h </w:instrText>
      </w:r>
      <w:r w:rsidR="00B9466E">
        <w:rPr>
          <w:noProof/>
          <w:webHidden/>
        </w:rPr>
      </w:r>
      <w:r w:rsidR="00B9466E">
        <w:rPr>
          <w:noProof/>
          <w:webHidden/>
        </w:rPr>
        <w:fldChar w:fldCharType="separate"/>
      </w:r>
      <w:ins w:id="177" w:author="Nguyễn Thị Kim Liên" w:date="2023-07-04T20:51:00Z">
        <w:r w:rsidR="000C0337">
          <w:rPr>
            <w:noProof/>
            <w:webHidden/>
          </w:rPr>
          <w:t>164</w:t>
        </w:r>
      </w:ins>
      <w:del w:id="178" w:author="Nguyễn Thị Kim Liên" w:date="2023-07-04T20:51:00Z">
        <w:r w:rsidR="00B9466E" w:rsidDel="000C0337">
          <w:rPr>
            <w:noProof/>
            <w:webHidden/>
          </w:rPr>
          <w:delText>162</w:delText>
        </w:r>
      </w:del>
      <w:r w:rsidR="00B9466E">
        <w:rPr>
          <w:noProof/>
          <w:webHidden/>
        </w:rPr>
        <w:fldChar w:fldCharType="end"/>
      </w:r>
      <w:r>
        <w:rPr>
          <w:noProof/>
        </w:rPr>
        <w:fldChar w:fldCharType="end"/>
      </w:r>
    </w:p>
    <w:p w14:paraId="4DE69480" w14:textId="4D406136"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"_Toc137473529"</w:instrText>
      </w:r>
      <w:r>
        <w:fldChar w:fldCharType="separate"/>
      </w:r>
      <w:r w:rsidR="00B9466E" w:rsidRPr="00262C57">
        <w:rPr>
          <w:rStyle w:val="Hyperlink"/>
          <w:noProof/>
        </w:rPr>
        <w:t>Hình 3.2.46 Kết quả câu truy vấn số 9 sử dụng PivotChart Excel</w:t>
      </w:r>
      <w:r w:rsidR="00B9466E">
        <w:rPr>
          <w:noProof/>
          <w:webHidden/>
        </w:rPr>
        <w:tab/>
      </w:r>
      <w:r w:rsidR="00B9466E">
        <w:rPr>
          <w:noProof/>
          <w:webHidden/>
        </w:rPr>
        <w:fldChar w:fldCharType="begin"/>
      </w:r>
      <w:r w:rsidR="00B9466E">
        <w:rPr>
          <w:noProof/>
          <w:webHidden/>
        </w:rPr>
        <w:instrText xml:space="preserve"> PAGEREF _Toc137473529 \h </w:instrText>
      </w:r>
      <w:r w:rsidR="00B9466E">
        <w:rPr>
          <w:noProof/>
          <w:webHidden/>
        </w:rPr>
      </w:r>
      <w:r w:rsidR="00B9466E">
        <w:rPr>
          <w:noProof/>
          <w:webHidden/>
        </w:rPr>
        <w:fldChar w:fldCharType="separate"/>
      </w:r>
      <w:ins w:id="179" w:author="Nguyễn Thị Kim Liên" w:date="2023-07-04T20:51:00Z">
        <w:r w:rsidR="000C0337">
          <w:rPr>
            <w:noProof/>
            <w:webHidden/>
          </w:rPr>
          <w:t>165</w:t>
        </w:r>
      </w:ins>
      <w:del w:id="180" w:author="Nguyễn Thị Kim Liên" w:date="2023-07-04T20:51:00Z">
        <w:r w:rsidR="00B9466E" w:rsidDel="000C0337">
          <w:rPr>
            <w:noProof/>
            <w:webHidden/>
          </w:rPr>
          <w:delText>163</w:delText>
        </w:r>
      </w:del>
      <w:r w:rsidR="00B9466E">
        <w:rPr>
          <w:noProof/>
          <w:webHidden/>
        </w:rPr>
        <w:fldChar w:fldCharType="end"/>
      </w:r>
      <w:r>
        <w:rPr>
          <w:noProof/>
        </w:rPr>
        <w:fldChar w:fldCharType="end"/>
      </w:r>
    </w:p>
    <w:p w14:paraId="21DBD2A3" w14:textId="39DE3C8B"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"_Toc137473530"</w:instrText>
      </w:r>
      <w:r>
        <w:fldChar w:fldCharType="separate"/>
      </w:r>
      <w:r w:rsidR="00B9466E" w:rsidRPr="00262C57">
        <w:rPr>
          <w:rStyle w:val="Hyperlink"/>
          <w:noProof/>
        </w:rPr>
        <w:t>Hình 3.2.47.Kết quả câu truy vấn số 9 sử dụng công cụ Power BI</w:t>
      </w:r>
      <w:r w:rsidR="00B9466E">
        <w:rPr>
          <w:noProof/>
          <w:webHidden/>
        </w:rPr>
        <w:tab/>
      </w:r>
      <w:r w:rsidR="00B9466E">
        <w:rPr>
          <w:noProof/>
          <w:webHidden/>
        </w:rPr>
        <w:fldChar w:fldCharType="begin"/>
      </w:r>
      <w:r w:rsidR="00B9466E">
        <w:rPr>
          <w:noProof/>
          <w:webHidden/>
        </w:rPr>
        <w:instrText xml:space="preserve"> PAGEREF _Toc137473530 \h </w:instrText>
      </w:r>
      <w:r w:rsidR="00B9466E">
        <w:rPr>
          <w:noProof/>
          <w:webHidden/>
        </w:rPr>
      </w:r>
      <w:r w:rsidR="00B9466E">
        <w:rPr>
          <w:noProof/>
          <w:webHidden/>
        </w:rPr>
        <w:fldChar w:fldCharType="separate"/>
      </w:r>
      <w:ins w:id="181" w:author="Nguyễn Thị Kim Liên" w:date="2023-07-04T20:51:00Z">
        <w:r w:rsidR="000C0337">
          <w:rPr>
            <w:noProof/>
            <w:webHidden/>
          </w:rPr>
          <w:t>166</w:t>
        </w:r>
      </w:ins>
      <w:del w:id="182" w:author="Nguyễn Thị Kim Liên" w:date="2023-07-04T20:51:00Z">
        <w:r w:rsidR="00B9466E" w:rsidDel="000C0337">
          <w:rPr>
            <w:noProof/>
            <w:webHidden/>
          </w:rPr>
          <w:delText>164</w:delText>
        </w:r>
      </w:del>
      <w:r w:rsidR="00B9466E">
        <w:rPr>
          <w:noProof/>
          <w:webHidden/>
        </w:rPr>
        <w:fldChar w:fldCharType="end"/>
      </w:r>
      <w:r>
        <w:rPr>
          <w:noProof/>
        </w:rPr>
        <w:fldChar w:fldCharType="end"/>
      </w:r>
    </w:p>
    <w:p w14:paraId="092C6C6B" w14:textId="1DC577DD"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"_Toc137473531"</w:instrText>
      </w:r>
      <w:r>
        <w:fldChar w:fldCharType="separate"/>
      </w:r>
      <w:r w:rsidR="00B9466E" w:rsidRPr="00262C57">
        <w:rPr>
          <w:rStyle w:val="Hyperlink"/>
          <w:noProof/>
        </w:rPr>
        <w:t>Hình 3.2.48. Kết quả câu truy vấn số 10 sử dụng công cụ SSAS</w:t>
      </w:r>
      <w:r w:rsidR="00B9466E">
        <w:rPr>
          <w:noProof/>
          <w:webHidden/>
        </w:rPr>
        <w:tab/>
      </w:r>
      <w:r w:rsidR="00B9466E">
        <w:rPr>
          <w:noProof/>
          <w:webHidden/>
        </w:rPr>
        <w:fldChar w:fldCharType="begin"/>
      </w:r>
      <w:r w:rsidR="00B9466E">
        <w:rPr>
          <w:noProof/>
          <w:webHidden/>
        </w:rPr>
        <w:instrText xml:space="preserve"> PAGEREF _Toc137473531 \h </w:instrText>
      </w:r>
      <w:r w:rsidR="00B9466E">
        <w:rPr>
          <w:noProof/>
          <w:webHidden/>
        </w:rPr>
      </w:r>
      <w:r w:rsidR="00B9466E">
        <w:rPr>
          <w:noProof/>
          <w:webHidden/>
        </w:rPr>
        <w:fldChar w:fldCharType="separate"/>
      </w:r>
      <w:ins w:id="183" w:author="Nguyễn Thị Kim Liên" w:date="2023-07-04T20:51:00Z">
        <w:r w:rsidR="000C0337">
          <w:rPr>
            <w:noProof/>
            <w:webHidden/>
          </w:rPr>
          <w:t>167</w:t>
        </w:r>
      </w:ins>
      <w:del w:id="184" w:author="Nguyễn Thị Kim Liên" w:date="2023-07-04T20:51:00Z">
        <w:r w:rsidR="00B9466E" w:rsidDel="000C0337">
          <w:rPr>
            <w:noProof/>
            <w:webHidden/>
          </w:rPr>
          <w:delText>165</w:delText>
        </w:r>
      </w:del>
      <w:r w:rsidR="00B9466E">
        <w:rPr>
          <w:noProof/>
          <w:webHidden/>
        </w:rPr>
        <w:fldChar w:fldCharType="end"/>
      </w:r>
      <w:r>
        <w:rPr>
          <w:noProof/>
        </w:rPr>
        <w:fldChar w:fldCharType="end"/>
      </w:r>
    </w:p>
    <w:p w14:paraId="0847F700" w14:textId="3B942B2F"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"_Toc137473532"</w:instrText>
      </w:r>
      <w:r>
        <w:fldChar w:fldCharType="separate"/>
      </w:r>
      <w:r w:rsidR="00B9466E" w:rsidRPr="00262C57">
        <w:rPr>
          <w:rStyle w:val="Hyperlink"/>
          <w:noProof/>
        </w:rPr>
        <w:t>Hình 3.2.49 Kết quả câu truy vấn số 10 sử dụng ngôn ngữ MDX</w:t>
      </w:r>
      <w:r w:rsidR="00B9466E">
        <w:rPr>
          <w:noProof/>
          <w:webHidden/>
        </w:rPr>
        <w:tab/>
      </w:r>
      <w:r w:rsidR="00B9466E">
        <w:rPr>
          <w:noProof/>
          <w:webHidden/>
        </w:rPr>
        <w:fldChar w:fldCharType="begin"/>
      </w:r>
      <w:r w:rsidR="00B9466E">
        <w:rPr>
          <w:noProof/>
          <w:webHidden/>
        </w:rPr>
        <w:instrText xml:space="preserve"> PAGEREF _Toc137473532 \h </w:instrText>
      </w:r>
      <w:r w:rsidR="00B9466E">
        <w:rPr>
          <w:noProof/>
          <w:webHidden/>
        </w:rPr>
      </w:r>
      <w:r w:rsidR="00B9466E">
        <w:rPr>
          <w:noProof/>
          <w:webHidden/>
        </w:rPr>
        <w:fldChar w:fldCharType="separate"/>
      </w:r>
      <w:ins w:id="185" w:author="Nguyễn Thị Kim Liên" w:date="2023-07-04T20:51:00Z">
        <w:r w:rsidR="000C0337">
          <w:rPr>
            <w:noProof/>
            <w:webHidden/>
          </w:rPr>
          <w:t>168</w:t>
        </w:r>
      </w:ins>
      <w:del w:id="186" w:author="Nguyễn Thị Kim Liên" w:date="2023-07-04T20:51:00Z">
        <w:r w:rsidR="00B9466E" w:rsidDel="000C0337">
          <w:rPr>
            <w:noProof/>
            <w:webHidden/>
          </w:rPr>
          <w:delText>166</w:delText>
        </w:r>
      </w:del>
      <w:r w:rsidR="00B9466E">
        <w:rPr>
          <w:noProof/>
          <w:webHidden/>
        </w:rPr>
        <w:fldChar w:fldCharType="end"/>
      </w:r>
      <w:r>
        <w:rPr>
          <w:noProof/>
        </w:rPr>
        <w:fldChar w:fldCharType="end"/>
      </w:r>
    </w:p>
    <w:p w14:paraId="4BDB8255" w14:textId="3E497201"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"_Toc137473533"</w:instrText>
      </w:r>
      <w:r>
        <w:fldChar w:fldCharType="separate"/>
      </w:r>
      <w:r w:rsidR="00B9466E" w:rsidRPr="00262C57">
        <w:rPr>
          <w:rStyle w:val="Hyperlink"/>
          <w:noProof/>
        </w:rPr>
        <w:t>Hình 3.2.50 Kết quả câu truy vấn số 10 ở dạng pivot sử dụng ngôn ngữ MDX</w:t>
      </w:r>
      <w:r w:rsidR="00B9466E">
        <w:rPr>
          <w:noProof/>
          <w:webHidden/>
        </w:rPr>
        <w:tab/>
      </w:r>
      <w:r w:rsidR="00B9466E">
        <w:rPr>
          <w:noProof/>
          <w:webHidden/>
        </w:rPr>
        <w:fldChar w:fldCharType="begin"/>
      </w:r>
      <w:r w:rsidR="00B9466E">
        <w:rPr>
          <w:noProof/>
          <w:webHidden/>
        </w:rPr>
        <w:instrText xml:space="preserve"> PAGEREF _Toc137473533 \h </w:instrText>
      </w:r>
      <w:r w:rsidR="00B9466E">
        <w:rPr>
          <w:noProof/>
          <w:webHidden/>
        </w:rPr>
      </w:r>
      <w:r w:rsidR="00B9466E">
        <w:rPr>
          <w:noProof/>
          <w:webHidden/>
        </w:rPr>
        <w:fldChar w:fldCharType="separate"/>
      </w:r>
      <w:ins w:id="187" w:author="Nguyễn Thị Kim Liên" w:date="2023-07-04T20:51:00Z">
        <w:r w:rsidR="000C0337">
          <w:rPr>
            <w:noProof/>
            <w:webHidden/>
          </w:rPr>
          <w:t>168</w:t>
        </w:r>
      </w:ins>
      <w:del w:id="188" w:author="Nguyễn Thị Kim Liên" w:date="2023-07-04T20:51:00Z">
        <w:r w:rsidR="00B9466E" w:rsidDel="000C0337">
          <w:rPr>
            <w:noProof/>
            <w:webHidden/>
          </w:rPr>
          <w:delText>166</w:delText>
        </w:r>
      </w:del>
      <w:r w:rsidR="00B9466E">
        <w:rPr>
          <w:noProof/>
          <w:webHidden/>
        </w:rPr>
        <w:fldChar w:fldCharType="end"/>
      </w:r>
      <w:r>
        <w:rPr>
          <w:noProof/>
        </w:rPr>
        <w:fldChar w:fldCharType="end"/>
      </w:r>
    </w:p>
    <w:p w14:paraId="3F23CDB9" w14:textId="22A77897"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"_Toc137473534"</w:instrText>
      </w:r>
      <w:r>
        <w:fldChar w:fldCharType="separate"/>
      </w:r>
      <w:r w:rsidR="00B9466E" w:rsidRPr="00262C57">
        <w:rPr>
          <w:rStyle w:val="Hyperlink"/>
          <w:noProof/>
        </w:rPr>
        <w:t>Hình 3.2.54 Kết quả câu truy vấn số 10 sử dụng công cụ Pivot Excel</w:t>
      </w:r>
      <w:r w:rsidR="00B9466E">
        <w:rPr>
          <w:noProof/>
          <w:webHidden/>
        </w:rPr>
        <w:tab/>
      </w:r>
      <w:r w:rsidR="00B9466E">
        <w:rPr>
          <w:noProof/>
          <w:webHidden/>
        </w:rPr>
        <w:fldChar w:fldCharType="begin"/>
      </w:r>
      <w:r w:rsidR="00B9466E">
        <w:rPr>
          <w:noProof/>
          <w:webHidden/>
        </w:rPr>
        <w:instrText xml:space="preserve"> PAGEREF _Toc137473534 \h </w:instrText>
      </w:r>
      <w:r w:rsidR="00B9466E">
        <w:rPr>
          <w:noProof/>
          <w:webHidden/>
        </w:rPr>
      </w:r>
      <w:r w:rsidR="00B9466E">
        <w:rPr>
          <w:noProof/>
          <w:webHidden/>
        </w:rPr>
        <w:fldChar w:fldCharType="separate"/>
      </w:r>
      <w:ins w:id="189" w:author="Nguyễn Thị Kim Liên" w:date="2023-07-04T20:51:00Z">
        <w:r w:rsidR="000C0337">
          <w:rPr>
            <w:noProof/>
            <w:webHidden/>
          </w:rPr>
          <w:t>169</w:t>
        </w:r>
      </w:ins>
      <w:del w:id="190" w:author="Nguyễn Thị Kim Liên" w:date="2023-07-04T20:51:00Z">
        <w:r w:rsidR="00B9466E" w:rsidDel="000C0337">
          <w:rPr>
            <w:noProof/>
            <w:webHidden/>
          </w:rPr>
          <w:delText>167</w:delText>
        </w:r>
      </w:del>
      <w:r w:rsidR="00B9466E">
        <w:rPr>
          <w:noProof/>
          <w:webHidden/>
        </w:rPr>
        <w:fldChar w:fldCharType="end"/>
      </w:r>
      <w:r>
        <w:rPr>
          <w:noProof/>
        </w:rPr>
        <w:fldChar w:fldCharType="end"/>
      </w:r>
    </w:p>
    <w:p w14:paraId="5B97F9B0" w14:textId="4083158C"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"_Toc137473535"</w:instrText>
      </w:r>
      <w:r>
        <w:fldChar w:fldCharType="separate"/>
      </w:r>
      <w:r w:rsidR="00B9466E" w:rsidRPr="00262C57">
        <w:rPr>
          <w:rStyle w:val="Hyperlink"/>
          <w:noProof/>
        </w:rPr>
        <w:t>Hình 3.2.52. Kết quả câu truy vấn số 10 sử dụng công cụ Power BI</w:t>
      </w:r>
      <w:r w:rsidR="00B9466E">
        <w:rPr>
          <w:noProof/>
          <w:webHidden/>
        </w:rPr>
        <w:tab/>
      </w:r>
      <w:r w:rsidR="00B9466E">
        <w:rPr>
          <w:noProof/>
          <w:webHidden/>
        </w:rPr>
        <w:fldChar w:fldCharType="begin"/>
      </w:r>
      <w:r w:rsidR="00B9466E">
        <w:rPr>
          <w:noProof/>
          <w:webHidden/>
        </w:rPr>
        <w:instrText xml:space="preserve"> PAGEREF _Toc137473535 \h </w:instrText>
      </w:r>
      <w:r w:rsidR="00B9466E">
        <w:rPr>
          <w:noProof/>
          <w:webHidden/>
        </w:rPr>
      </w:r>
      <w:r w:rsidR="00B9466E">
        <w:rPr>
          <w:noProof/>
          <w:webHidden/>
        </w:rPr>
        <w:fldChar w:fldCharType="separate"/>
      </w:r>
      <w:ins w:id="191" w:author="Nguyễn Thị Kim Liên" w:date="2023-07-04T20:51:00Z">
        <w:r w:rsidR="000C0337">
          <w:rPr>
            <w:b/>
            <w:bCs/>
            <w:noProof/>
            <w:webHidden/>
          </w:rPr>
          <w:t>Error! Bookmark not defined.</w:t>
        </w:r>
      </w:ins>
      <w:del w:id="192" w:author="Nguyễn Thị Kim Liên" w:date="2023-07-04T20:51:00Z">
        <w:r w:rsidR="00B9466E" w:rsidDel="000C0337">
          <w:rPr>
            <w:noProof/>
            <w:webHidden/>
          </w:rPr>
          <w:delText>167</w:delText>
        </w:r>
      </w:del>
      <w:r w:rsidR="00B9466E">
        <w:rPr>
          <w:noProof/>
          <w:webHidden/>
        </w:rPr>
        <w:fldChar w:fldCharType="end"/>
      </w:r>
      <w:r>
        <w:rPr>
          <w:noProof/>
        </w:rPr>
        <w:fldChar w:fldCharType="end"/>
      </w:r>
    </w:p>
    <w:p w14:paraId="7052B9B7" w14:textId="7FDE75FF"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"_Toc137473536"</w:instrText>
      </w:r>
      <w:r>
        <w:fldChar w:fldCharType="separate"/>
      </w:r>
      <w:r w:rsidR="00B9466E" w:rsidRPr="00262C57">
        <w:rPr>
          <w:rStyle w:val="Hyperlink"/>
          <w:noProof/>
        </w:rPr>
        <w:t>Hình 3.2.53 Kết quả câu truy vấn số 11 sử dụng công cụ SSAS</w:t>
      </w:r>
      <w:r w:rsidR="00B9466E">
        <w:rPr>
          <w:noProof/>
          <w:webHidden/>
        </w:rPr>
        <w:tab/>
      </w:r>
      <w:r w:rsidR="00B9466E">
        <w:rPr>
          <w:noProof/>
          <w:webHidden/>
        </w:rPr>
        <w:fldChar w:fldCharType="begin"/>
      </w:r>
      <w:r w:rsidR="00B9466E">
        <w:rPr>
          <w:noProof/>
          <w:webHidden/>
        </w:rPr>
        <w:instrText xml:space="preserve"> PAGEREF _Toc137473536 \h </w:instrText>
      </w:r>
      <w:r w:rsidR="00B9466E">
        <w:rPr>
          <w:noProof/>
          <w:webHidden/>
        </w:rPr>
      </w:r>
      <w:r w:rsidR="00B9466E">
        <w:rPr>
          <w:noProof/>
          <w:webHidden/>
        </w:rPr>
        <w:fldChar w:fldCharType="separate"/>
      </w:r>
      <w:ins w:id="193" w:author="Nguyễn Thị Kim Liên" w:date="2023-07-04T20:51:00Z">
        <w:r w:rsidR="000C0337">
          <w:rPr>
            <w:noProof/>
            <w:webHidden/>
          </w:rPr>
          <w:t>170</w:t>
        </w:r>
      </w:ins>
      <w:del w:id="194" w:author="Nguyễn Thị Kim Liên" w:date="2023-07-04T20:51:00Z">
        <w:r w:rsidR="00B9466E" w:rsidDel="000C0337">
          <w:rPr>
            <w:noProof/>
            <w:webHidden/>
          </w:rPr>
          <w:delText>168</w:delText>
        </w:r>
      </w:del>
      <w:r w:rsidR="00B9466E">
        <w:rPr>
          <w:noProof/>
          <w:webHidden/>
        </w:rPr>
        <w:fldChar w:fldCharType="end"/>
      </w:r>
      <w:r>
        <w:rPr>
          <w:noProof/>
        </w:rPr>
        <w:fldChar w:fldCharType="end"/>
      </w:r>
    </w:p>
    <w:p w14:paraId="30AB8716" w14:textId="1461A52F"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"_Toc137473537"</w:instrText>
      </w:r>
      <w:r>
        <w:fldChar w:fldCharType="separate"/>
      </w:r>
      <w:r w:rsidR="00B9466E" w:rsidRPr="00262C57">
        <w:rPr>
          <w:rStyle w:val="Hyperlink"/>
          <w:noProof/>
        </w:rPr>
        <w:t>Hình 3.2.54 Kết quả câu truy vấn số 11 sử dụng ngôn ngữ MDX</w:t>
      </w:r>
      <w:r w:rsidR="00B9466E">
        <w:rPr>
          <w:noProof/>
          <w:webHidden/>
        </w:rPr>
        <w:tab/>
      </w:r>
      <w:r w:rsidR="00B9466E">
        <w:rPr>
          <w:noProof/>
          <w:webHidden/>
        </w:rPr>
        <w:fldChar w:fldCharType="begin"/>
      </w:r>
      <w:r w:rsidR="00B9466E">
        <w:rPr>
          <w:noProof/>
          <w:webHidden/>
        </w:rPr>
        <w:instrText xml:space="preserve"> PAGEREF _Toc137473537 \h </w:instrText>
      </w:r>
      <w:r w:rsidR="00B9466E">
        <w:rPr>
          <w:noProof/>
          <w:webHidden/>
        </w:rPr>
      </w:r>
      <w:r w:rsidR="00B9466E">
        <w:rPr>
          <w:noProof/>
          <w:webHidden/>
        </w:rPr>
        <w:fldChar w:fldCharType="separate"/>
      </w:r>
      <w:ins w:id="195" w:author="Nguyễn Thị Kim Liên" w:date="2023-07-04T20:51:00Z">
        <w:r w:rsidR="000C0337">
          <w:rPr>
            <w:noProof/>
            <w:webHidden/>
          </w:rPr>
          <w:t>171</w:t>
        </w:r>
      </w:ins>
      <w:del w:id="196" w:author="Nguyễn Thị Kim Liên" w:date="2023-07-04T20:51:00Z">
        <w:r w:rsidR="00B9466E" w:rsidDel="000C0337">
          <w:rPr>
            <w:noProof/>
            <w:webHidden/>
          </w:rPr>
          <w:delText>169</w:delText>
        </w:r>
      </w:del>
      <w:r w:rsidR="00B9466E">
        <w:rPr>
          <w:noProof/>
          <w:webHidden/>
        </w:rPr>
        <w:fldChar w:fldCharType="end"/>
      </w:r>
      <w:r>
        <w:rPr>
          <w:noProof/>
        </w:rPr>
        <w:fldChar w:fldCharType="end"/>
      </w:r>
    </w:p>
    <w:p w14:paraId="3F6A1628" w14:textId="010AC522"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"_Toc137473538"</w:instrText>
      </w:r>
      <w:r>
        <w:fldChar w:fldCharType="separate"/>
      </w:r>
      <w:r w:rsidR="00B9466E" w:rsidRPr="00262C57">
        <w:rPr>
          <w:rStyle w:val="Hyperlink"/>
          <w:noProof/>
        </w:rPr>
        <w:t>Hình 3.2.55  Kết quả câu truy vấn số 11 sử dụng công cụ Pivot Excel</w:t>
      </w:r>
      <w:r w:rsidR="00B9466E">
        <w:rPr>
          <w:noProof/>
          <w:webHidden/>
        </w:rPr>
        <w:tab/>
      </w:r>
      <w:r w:rsidR="00B9466E">
        <w:rPr>
          <w:noProof/>
          <w:webHidden/>
        </w:rPr>
        <w:fldChar w:fldCharType="begin"/>
      </w:r>
      <w:r w:rsidR="00B9466E">
        <w:rPr>
          <w:noProof/>
          <w:webHidden/>
        </w:rPr>
        <w:instrText xml:space="preserve"> PAGEREF _Toc137473538 \h </w:instrText>
      </w:r>
      <w:r w:rsidR="00B9466E">
        <w:rPr>
          <w:noProof/>
          <w:webHidden/>
        </w:rPr>
      </w:r>
      <w:r w:rsidR="00B9466E">
        <w:rPr>
          <w:noProof/>
          <w:webHidden/>
        </w:rPr>
        <w:fldChar w:fldCharType="separate"/>
      </w:r>
      <w:ins w:id="197" w:author="Nguyễn Thị Kim Liên" w:date="2023-07-04T20:51:00Z">
        <w:r w:rsidR="000C0337">
          <w:rPr>
            <w:noProof/>
            <w:webHidden/>
          </w:rPr>
          <w:t>171</w:t>
        </w:r>
      </w:ins>
      <w:del w:id="198" w:author="Nguyễn Thị Kim Liên" w:date="2023-07-04T20:51:00Z">
        <w:r w:rsidR="00B9466E" w:rsidDel="000C0337">
          <w:rPr>
            <w:noProof/>
            <w:webHidden/>
          </w:rPr>
          <w:delText>169</w:delText>
        </w:r>
      </w:del>
      <w:r w:rsidR="00B9466E">
        <w:rPr>
          <w:noProof/>
          <w:webHidden/>
        </w:rPr>
        <w:fldChar w:fldCharType="end"/>
      </w:r>
      <w:r>
        <w:rPr>
          <w:noProof/>
        </w:rPr>
        <w:fldChar w:fldCharType="end"/>
      </w:r>
    </w:p>
    <w:p w14:paraId="63E0DB17" w14:textId="153960A7"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"_Toc137473539"</w:instrText>
      </w:r>
      <w:r>
        <w:fldChar w:fldCharType="separate"/>
      </w:r>
      <w:r w:rsidR="00B9466E" w:rsidRPr="00262C57">
        <w:rPr>
          <w:rStyle w:val="Hyperlink"/>
          <w:noProof/>
        </w:rPr>
        <w:t>Hình 3.2.56 Kết quả câu truy vấn số 11 sử dụng công cụ Power BI</w:t>
      </w:r>
      <w:r w:rsidR="00B9466E">
        <w:rPr>
          <w:noProof/>
          <w:webHidden/>
        </w:rPr>
        <w:tab/>
      </w:r>
      <w:r w:rsidR="00B9466E">
        <w:rPr>
          <w:noProof/>
          <w:webHidden/>
        </w:rPr>
        <w:fldChar w:fldCharType="begin"/>
      </w:r>
      <w:r w:rsidR="00B9466E">
        <w:rPr>
          <w:noProof/>
          <w:webHidden/>
        </w:rPr>
        <w:instrText xml:space="preserve"> PAGEREF _Toc137473539 \h </w:instrText>
      </w:r>
      <w:r w:rsidR="00B9466E">
        <w:rPr>
          <w:noProof/>
          <w:webHidden/>
        </w:rPr>
      </w:r>
      <w:r w:rsidR="00B9466E">
        <w:rPr>
          <w:noProof/>
          <w:webHidden/>
        </w:rPr>
        <w:fldChar w:fldCharType="separate"/>
      </w:r>
      <w:ins w:id="199" w:author="Nguyễn Thị Kim Liên" w:date="2023-07-04T20:51:00Z">
        <w:r w:rsidR="000C0337">
          <w:rPr>
            <w:noProof/>
            <w:webHidden/>
          </w:rPr>
          <w:t>172</w:t>
        </w:r>
      </w:ins>
      <w:del w:id="200" w:author="Nguyễn Thị Kim Liên" w:date="2023-07-04T20:51:00Z">
        <w:r w:rsidR="00B9466E" w:rsidDel="000C0337">
          <w:rPr>
            <w:noProof/>
            <w:webHidden/>
          </w:rPr>
          <w:delText>170</w:delText>
        </w:r>
      </w:del>
      <w:r w:rsidR="00B9466E">
        <w:rPr>
          <w:noProof/>
          <w:webHidden/>
        </w:rPr>
        <w:fldChar w:fldCharType="end"/>
      </w:r>
      <w:r>
        <w:rPr>
          <w:noProof/>
        </w:rPr>
        <w:fldChar w:fldCharType="end"/>
      </w:r>
    </w:p>
    <w:p w14:paraId="4441E409" w14:textId="553D9C18"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"_Toc137473540"</w:instrText>
      </w:r>
      <w:r>
        <w:fldChar w:fldCharType="separate"/>
      </w:r>
      <w:r w:rsidR="00B9466E" w:rsidRPr="00262C57">
        <w:rPr>
          <w:rStyle w:val="Hyperlink"/>
          <w:noProof/>
        </w:rPr>
        <w:t>Hình 3.2.57 Kết quả câu truy vấn số 12 sử dụng công cụ SSAS</w:t>
      </w:r>
      <w:r w:rsidR="00B9466E">
        <w:rPr>
          <w:noProof/>
          <w:webHidden/>
        </w:rPr>
        <w:tab/>
      </w:r>
      <w:r w:rsidR="00B9466E">
        <w:rPr>
          <w:noProof/>
          <w:webHidden/>
        </w:rPr>
        <w:fldChar w:fldCharType="begin"/>
      </w:r>
      <w:r w:rsidR="00B9466E">
        <w:rPr>
          <w:noProof/>
          <w:webHidden/>
        </w:rPr>
        <w:instrText xml:space="preserve"> PAGEREF _Toc137473540 \h </w:instrText>
      </w:r>
      <w:r w:rsidR="00B9466E">
        <w:rPr>
          <w:noProof/>
          <w:webHidden/>
        </w:rPr>
      </w:r>
      <w:r w:rsidR="00B9466E">
        <w:rPr>
          <w:noProof/>
          <w:webHidden/>
        </w:rPr>
        <w:fldChar w:fldCharType="separate"/>
      </w:r>
      <w:ins w:id="201" w:author="Nguyễn Thị Kim Liên" w:date="2023-07-04T20:51:00Z">
        <w:r w:rsidR="000C0337">
          <w:rPr>
            <w:noProof/>
            <w:webHidden/>
          </w:rPr>
          <w:t>173</w:t>
        </w:r>
      </w:ins>
      <w:del w:id="202" w:author="Nguyễn Thị Kim Liên" w:date="2023-07-04T20:51:00Z">
        <w:r w:rsidR="00B9466E" w:rsidDel="000C0337">
          <w:rPr>
            <w:noProof/>
            <w:webHidden/>
          </w:rPr>
          <w:delText>170</w:delText>
        </w:r>
      </w:del>
      <w:r w:rsidR="00B9466E">
        <w:rPr>
          <w:noProof/>
          <w:webHidden/>
        </w:rPr>
        <w:fldChar w:fldCharType="end"/>
      </w:r>
      <w:r>
        <w:rPr>
          <w:noProof/>
        </w:rPr>
        <w:fldChar w:fldCharType="end"/>
      </w:r>
    </w:p>
    <w:p w14:paraId="2ED60F94" w14:textId="379A1741"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"_Toc137473541"</w:instrText>
      </w:r>
      <w:r>
        <w:fldChar w:fldCharType="separate"/>
      </w:r>
      <w:r w:rsidR="00B9466E" w:rsidRPr="00262C57">
        <w:rPr>
          <w:rStyle w:val="Hyperlink"/>
          <w:noProof/>
        </w:rPr>
        <w:t>Hình 3.2.58 Kết quả câu truy vấn số 12 sử dụng ngôn ngữ MDX</w:t>
      </w:r>
      <w:r w:rsidR="00B9466E">
        <w:rPr>
          <w:noProof/>
          <w:webHidden/>
        </w:rPr>
        <w:tab/>
      </w:r>
      <w:r w:rsidR="00B9466E">
        <w:rPr>
          <w:noProof/>
          <w:webHidden/>
        </w:rPr>
        <w:fldChar w:fldCharType="begin"/>
      </w:r>
      <w:r w:rsidR="00B9466E">
        <w:rPr>
          <w:noProof/>
          <w:webHidden/>
        </w:rPr>
        <w:instrText xml:space="preserve"> PAGEREF _Toc137473541 \h </w:instrText>
      </w:r>
      <w:r w:rsidR="00B9466E">
        <w:rPr>
          <w:noProof/>
          <w:webHidden/>
        </w:rPr>
      </w:r>
      <w:r w:rsidR="00B9466E">
        <w:rPr>
          <w:noProof/>
          <w:webHidden/>
        </w:rPr>
        <w:fldChar w:fldCharType="separate"/>
      </w:r>
      <w:ins w:id="203" w:author="Nguyễn Thị Kim Liên" w:date="2023-07-04T20:51:00Z">
        <w:r w:rsidR="000C0337">
          <w:rPr>
            <w:noProof/>
            <w:webHidden/>
          </w:rPr>
          <w:t>173</w:t>
        </w:r>
      </w:ins>
      <w:del w:id="204" w:author="Nguyễn Thị Kim Liên" w:date="2023-07-04T20:51:00Z">
        <w:r w:rsidR="00B9466E" w:rsidDel="000C0337">
          <w:rPr>
            <w:noProof/>
            <w:webHidden/>
          </w:rPr>
          <w:delText>171</w:delText>
        </w:r>
      </w:del>
      <w:r w:rsidR="00B9466E">
        <w:rPr>
          <w:noProof/>
          <w:webHidden/>
        </w:rPr>
        <w:fldChar w:fldCharType="end"/>
      </w:r>
      <w:r>
        <w:rPr>
          <w:noProof/>
        </w:rPr>
        <w:fldChar w:fldCharType="end"/>
      </w:r>
    </w:p>
    <w:p w14:paraId="6520603A" w14:textId="2D7AE232"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fldChar w:fldCharType="begin"/>
      </w:r>
      <w:r>
        <w:instrText>HYPERLINK \l "_Toc137473542"</w:instrText>
      </w:r>
      <w:r>
        <w:fldChar w:fldCharType="separate"/>
      </w:r>
      <w:r w:rsidR="00B9466E" w:rsidRPr="00262C57">
        <w:rPr>
          <w:rStyle w:val="Hyperlink"/>
          <w:noProof/>
        </w:rPr>
        <w:t>Hình 3.2.59 Kết quả câu truy vấn số 12 sử dụng công cụ Pivot Excel</w:t>
      </w:r>
      <w:r w:rsidR="00B9466E">
        <w:rPr>
          <w:noProof/>
          <w:webHidden/>
        </w:rPr>
        <w:tab/>
      </w:r>
      <w:r w:rsidR="00B9466E">
        <w:rPr>
          <w:noProof/>
          <w:webHidden/>
        </w:rPr>
        <w:fldChar w:fldCharType="begin"/>
      </w:r>
      <w:r w:rsidR="00B9466E">
        <w:rPr>
          <w:noProof/>
          <w:webHidden/>
        </w:rPr>
        <w:instrText xml:space="preserve"> PAGEREF _Toc137473542 \h </w:instrText>
      </w:r>
      <w:r w:rsidR="00B9466E">
        <w:rPr>
          <w:noProof/>
          <w:webHidden/>
        </w:rPr>
      </w:r>
      <w:r w:rsidR="00B9466E">
        <w:rPr>
          <w:noProof/>
          <w:webHidden/>
        </w:rPr>
        <w:fldChar w:fldCharType="separate"/>
      </w:r>
      <w:ins w:id="205" w:author="Nguyễn Thị Kim Liên" w:date="2023-07-04T20:51:00Z">
        <w:r w:rsidR="000C0337">
          <w:rPr>
            <w:noProof/>
            <w:webHidden/>
          </w:rPr>
          <w:t>174</w:t>
        </w:r>
      </w:ins>
      <w:del w:id="206" w:author="Nguyễn Thị Kim Liên" w:date="2023-07-04T20:51:00Z">
        <w:r w:rsidR="00B9466E" w:rsidDel="000C0337">
          <w:rPr>
            <w:noProof/>
            <w:webHidden/>
          </w:rPr>
          <w:delText>171</w:delText>
        </w:r>
      </w:del>
      <w:r w:rsidR="00B9466E">
        <w:rPr>
          <w:noProof/>
          <w:webHidden/>
        </w:rPr>
        <w:fldChar w:fldCharType="end"/>
      </w:r>
      <w:r>
        <w:rPr>
          <w:noProof/>
        </w:rPr>
        <w:fldChar w:fldCharType="end"/>
      </w:r>
    </w:p>
    <w:p w14:paraId="26188B81" w14:textId="5E4459E0" w:rsidR="00B9466E" w:rsidRDefault="00845737">
      <w:pPr>
        <w:pStyle w:val="TableofFigures"/>
        <w:tabs>
          <w:tab w:val="right" w:leader="dot" w:pos="9260"/>
        </w:tabs>
        <w:rPr>
          <w:rFonts w:asciiTheme="minorHAnsi" w:eastAsiaTheme="minorEastAsia" w:hAnsiTheme="minorHAnsi" w:cstheme="minorBidi"/>
          <w:noProof/>
          <w:kern w:val="2"/>
          <w:sz w:val="22"/>
          <w:szCs w:val="22"/>
          <w14:ligatures w14:val="standardContextual"/>
        </w:rPr>
      </w:pPr>
      <w:r>
        <w:lastRenderedPageBreak/>
        <w:fldChar w:fldCharType="begin"/>
      </w:r>
      <w:r>
        <w:instrText>HYPERLINK \l "_Toc137473543"</w:instrText>
      </w:r>
      <w:r>
        <w:fldChar w:fldCharType="separate"/>
      </w:r>
      <w:r w:rsidR="00B9466E" w:rsidRPr="00262C57">
        <w:rPr>
          <w:rStyle w:val="Hyperlink"/>
          <w:noProof/>
        </w:rPr>
        <w:t>Hình 3.2.60 Kết quả câu truy vấn số 12 sử dụng công cụ Power BI</w:t>
      </w:r>
      <w:r w:rsidR="00B9466E">
        <w:rPr>
          <w:noProof/>
          <w:webHidden/>
        </w:rPr>
        <w:tab/>
      </w:r>
      <w:r w:rsidR="00B9466E">
        <w:rPr>
          <w:noProof/>
          <w:webHidden/>
        </w:rPr>
        <w:fldChar w:fldCharType="begin"/>
      </w:r>
      <w:r w:rsidR="00B9466E">
        <w:rPr>
          <w:noProof/>
          <w:webHidden/>
        </w:rPr>
        <w:instrText xml:space="preserve"> PAGEREF _Toc137473543 \h </w:instrText>
      </w:r>
      <w:r w:rsidR="00B9466E">
        <w:rPr>
          <w:noProof/>
          <w:webHidden/>
        </w:rPr>
      </w:r>
      <w:r w:rsidR="00B9466E">
        <w:rPr>
          <w:noProof/>
          <w:webHidden/>
        </w:rPr>
        <w:fldChar w:fldCharType="separate"/>
      </w:r>
      <w:ins w:id="207" w:author="Nguyễn Thị Kim Liên" w:date="2023-07-04T20:51:00Z">
        <w:r w:rsidR="000C0337">
          <w:rPr>
            <w:noProof/>
            <w:webHidden/>
          </w:rPr>
          <w:t>174</w:t>
        </w:r>
      </w:ins>
      <w:del w:id="208" w:author="Nguyễn Thị Kim Liên" w:date="2023-07-04T20:51:00Z">
        <w:r w:rsidR="00B9466E" w:rsidDel="000C0337">
          <w:rPr>
            <w:noProof/>
            <w:webHidden/>
          </w:rPr>
          <w:delText>172</w:delText>
        </w:r>
      </w:del>
      <w:r w:rsidR="00B9466E">
        <w:rPr>
          <w:noProof/>
          <w:webHidden/>
        </w:rPr>
        <w:fldChar w:fldCharType="end"/>
      </w:r>
      <w:r>
        <w:rPr>
          <w:noProof/>
        </w:rPr>
        <w:fldChar w:fldCharType="end"/>
      </w:r>
    </w:p>
    <w:p w14:paraId="0F7E6FDF" w14:textId="16ACA610" w:rsidR="00E847C4" w:rsidRPr="00E847C4" w:rsidRDefault="005E38BB" w:rsidP="008E6313">
      <w:pPr>
        <w:spacing w:line="360" w:lineRule="auto"/>
        <w:rPr>
          <w:rFonts w:cs="Times New Roman"/>
          <w:szCs w:val="26"/>
          <w:lang w:val="en-US"/>
        </w:rPr>
        <w:sectPr w:rsidR="00E847C4" w:rsidRPr="00E847C4" w:rsidSect="00936F2E">
          <w:pgSz w:w="11906" w:h="16838"/>
          <w:pgMar w:top="1170" w:right="1016" w:bottom="1260" w:left="1620" w:header="720" w:footer="525" w:gutter="0"/>
          <w:cols w:space="720"/>
          <w:titlePg/>
        </w:sectPr>
      </w:pPr>
      <w:r>
        <w:rPr>
          <w:rFonts w:eastAsia="Times New Roman" w:cs="Times New Roman"/>
          <w:sz w:val="24"/>
          <w:szCs w:val="26"/>
          <w:lang w:val="en-US"/>
        </w:rPr>
        <w:fldChar w:fldCharType="end"/>
      </w:r>
    </w:p>
    <w:p w14:paraId="3705134C" w14:textId="77777777" w:rsidR="00D93A03" w:rsidRDefault="00E847C4" w:rsidP="008E6313">
      <w:pPr>
        <w:pStyle w:val="Heading1"/>
        <w:numPr>
          <w:ilvl w:val="0"/>
          <w:numId w:val="0"/>
        </w:numPr>
        <w:spacing w:before="0" w:beforeAutospacing="0" w:after="0" w:afterAutospacing="0" w:line="360" w:lineRule="auto"/>
        <w:jc w:val="center"/>
        <w:rPr>
          <w:rFonts w:eastAsia="UTM Loko"/>
          <w:sz w:val="28"/>
          <w:szCs w:val="28"/>
        </w:rPr>
      </w:pPr>
      <w:bookmarkStart w:id="209" w:name="_Toc132061964"/>
      <w:r w:rsidRPr="00E847C4">
        <w:rPr>
          <w:rFonts w:eastAsia="UTM Loko"/>
          <w:sz w:val="28"/>
          <w:szCs w:val="28"/>
        </w:rPr>
        <w:lastRenderedPageBreak/>
        <w:t>DANH MỤC BẢNG</w:t>
      </w:r>
      <w:bookmarkEnd w:id="209"/>
    </w:p>
    <w:p w14:paraId="7BF95F18" w14:textId="40EA9BDE" w:rsidR="00467A03" w:rsidRDefault="007F5302" w:rsidP="000457C5">
      <w:pPr>
        <w:pStyle w:val="TableofFigures"/>
        <w:tabs>
          <w:tab w:val="right" w:leader="dot" w:pos="9260"/>
        </w:tabs>
        <w:spacing w:line="360" w:lineRule="auto"/>
        <w:rPr>
          <w:rFonts w:asciiTheme="minorHAnsi" w:eastAsiaTheme="minorEastAsia" w:hAnsiTheme="minorHAnsi" w:cstheme="minorBidi"/>
          <w:noProof/>
          <w:kern w:val="2"/>
          <w:sz w:val="22"/>
          <w:szCs w:val="22"/>
          <w14:ligatures w14:val="standardContextual"/>
        </w:rPr>
      </w:pPr>
      <w:r>
        <w:rPr>
          <w:rFonts w:eastAsia="UTM Loko"/>
          <w:sz w:val="28"/>
          <w:szCs w:val="28"/>
        </w:rPr>
        <w:fldChar w:fldCharType="begin"/>
      </w:r>
      <w:r>
        <w:rPr>
          <w:rFonts w:eastAsia="UTM Loko"/>
          <w:sz w:val="28"/>
          <w:szCs w:val="28"/>
        </w:rPr>
        <w:instrText xml:space="preserve"> TOC \h \z \c "Bảng" </w:instrText>
      </w:r>
      <w:r>
        <w:rPr>
          <w:rFonts w:eastAsia="UTM Loko"/>
          <w:sz w:val="28"/>
          <w:szCs w:val="28"/>
        </w:rPr>
        <w:fldChar w:fldCharType="separate"/>
      </w:r>
      <w:hyperlink w:anchor="_Toc137473579" w:history="1">
        <w:r w:rsidR="00467A03" w:rsidRPr="00566855">
          <w:rPr>
            <w:rStyle w:val="Hyperlink"/>
            <w:noProof/>
          </w:rPr>
          <w:t>Bảng 1.2.1 Bảng liệt kê danh sách thuộc tính được phân tích</w:t>
        </w:r>
        <w:r w:rsidR="00467A03">
          <w:rPr>
            <w:noProof/>
            <w:webHidden/>
          </w:rPr>
          <w:tab/>
        </w:r>
        <w:r w:rsidR="00467A03">
          <w:rPr>
            <w:noProof/>
            <w:webHidden/>
          </w:rPr>
          <w:fldChar w:fldCharType="begin"/>
        </w:r>
        <w:r w:rsidR="00467A03">
          <w:rPr>
            <w:noProof/>
            <w:webHidden/>
          </w:rPr>
          <w:instrText xml:space="preserve"> PAGEREF _Toc137473579 \h </w:instrText>
        </w:r>
        <w:r w:rsidR="00467A03">
          <w:rPr>
            <w:noProof/>
            <w:webHidden/>
          </w:rPr>
        </w:r>
        <w:r w:rsidR="00467A03">
          <w:rPr>
            <w:noProof/>
            <w:webHidden/>
          </w:rPr>
          <w:fldChar w:fldCharType="separate"/>
        </w:r>
        <w:r w:rsidR="000C0337">
          <w:rPr>
            <w:noProof/>
            <w:webHidden/>
          </w:rPr>
          <w:t>3</w:t>
        </w:r>
        <w:r w:rsidR="00467A03">
          <w:rPr>
            <w:noProof/>
            <w:webHidden/>
          </w:rPr>
          <w:fldChar w:fldCharType="end"/>
        </w:r>
      </w:hyperlink>
    </w:p>
    <w:p w14:paraId="28C226B6" w14:textId="2267C392" w:rsidR="00467A03" w:rsidRDefault="00845737" w:rsidP="000457C5">
      <w:pPr>
        <w:pStyle w:val="TableofFigures"/>
        <w:tabs>
          <w:tab w:val="right" w:leader="dot" w:pos="9260"/>
        </w:tabs>
        <w:spacing w:line="360" w:lineRule="auto"/>
        <w:rPr>
          <w:rFonts w:asciiTheme="minorHAnsi" w:eastAsiaTheme="minorEastAsia" w:hAnsiTheme="minorHAnsi" w:cstheme="minorBidi"/>
          <w:noProof/>
          <w:kern w:val="2"/>
          <w:sz w:val="22"/>
          <w:szCs w:val="22"/>
          <w14:ligatures w14:val="standardContextual"/>
        </w:rPr>
      </w:pPr>
      <w:hyperlink w:anchor="_Toc137473580" w:history="1">
        <w:r w:rsidR="00467A03" w:rsidRPr="00566855">
          <w:rPr>
            <w:rStyle w:val="Hyperlink"/>
            <w:noProof/>
          </w:rPr>
          <w:t>Bảng 1.3.1 Bảng mô tả chi tiết thuộc tính</w:t>
        </w:r>
        <w:r w:rsidR="00467A03">
          <w:rPr>
            <w:noProof/>
            <w:webHidden/>
          </w:rPr>
          <w:tab/>
        </w:r>
        <w:r w:rsidR="00467A03">
          <w:rPr>
            <w:noProof/>
            <w:webHidden/>
          </w:rPr>
          <w:fldChar w:fldCharType="begin"/>
        </w:r>
        <w:r w:rsidR="00467A03">
          <w:rPr>
            <w:noProof/>
            <w:webHidden/>
          </w:rPr>
          <w:instrText xml:space="preserve"> PAGEREF _Toc137473580 \h </w:instrText>
        </w:r>
        <w:r w:rsidR="00467A03">
          <w:rPr>
            <w:noProof/>
            <w:webHidden/>
          </w:rPr>
        </w:r>
        <w:r w:rsidR="00467A03">
          <w:rPr>
            <w:noProof/>
            <w:webHidden/>
          </w:rPr>
          <w:fldChar w:fldCharType="separate"/>
        </w:r>
        <w:r w:rsidR="000C0337">
          <w:rPr>
            <w:noProof/>
            <w:webHidden/>
          </w:rPr>
          <w:t>4</w:t>
        </w:r>
        <w:r w:rsidR="00467A03">
          <w:rPr>
            <w:noProof/>
            <w:webHidden/>
          </w:rPr>
          <w:fldChar w:fldCharType="end"/>
        </w:r>
      </w:hyperlink>
    </w:p>
    <w:p w14:paraId="3B53EBDC" w14:textId="36DA98D0" w:rsidR="00467A03" w:rsidRDefault="00845737" w:rsidP="000457C5">
      <w:pPr>
        <w:pStyle w:val="TableofFigures"/>
        <w:tabs>
          <w:tab w:val="right" w:leader="dot" w:pos="9260"/>
        </w:tabs>
        <w:spacing w:line="360" w:lineRule="auto"/>
        <w:rPr>
          <w:rFonts w:asciiTheme="minorHAnsi" w:eastAsiaTheme="minorEastAsia" w:hAnsiTheme="minorHAnsi" w:cstheme="minorBidi"/>
          <w:noProof/>
          <w:kern w:val="2"/>
          <w:sz w:val="22"/>
          <w:szCs w:val="22"/>
          <w14:ligatures w14:val="standardContextual"/>
        </w:rPr>
      </w:pPr>
      <w:hyperlink w:anchor="_Toc137473581" w:history="1">
        <w:r w:rsidR="00467A03" w:rsidRPr="00566855">
          <w:rPr>
            <w:rStyle w:val="Hyperlink"/>
            <w:noProof/>
          </w:rPr>
          <w:t>Bảng 1.5.2.1 Bảng mô tả thuộc tính bảng Fact</w:t>
        </w:r>
        <w:r w:rsidR="00467A03">
          <w:rPr>
            <w:noProof/>
            <w:webHidden/>
          </w:rPr>
          <w:tab/>
        </w:r>
        <w:r w:rsidR="00467A03">
          <w:rPr>
            <w:noProof/>
            <w:webHidden/>
          </w:rPr>
          <w:fldChar w:fldCharType="begin"/>
        </w:r>
        <w:r w:rsidR="00467A03">
          <w:rPr>
            <w:noProof/>
            <w:webHidden/>
          </w:rPr>
          <w:instrText xml:space="preserve"> PAGEREF _Toc137473581 \h </w:instrText>
        </w:r>
        <w:r w:rsidR="00467A03">
          <w:rPr>
            <w:noProof/>
            <w:webHidden/>
          </w:rPr>
        </w:r>
        <w:r w:rsidR="00467A03">
          <w:rPr>
            <w:noProof/>
            <w:webHidden/>
          </w:rPr>
          <w:fldChar w:fldCharType="separate"/>
        </w:r>
        <w:r w:rsidR="000C0337">
          <w:rPr>
            <w:noProof/>
            <w:webHidden/>
          </w:rPr>
          <w:t>8</w:t>
        </w:r>
        <w:r w:rsidR="00467A03">
          <w:rPr>
            <w:noProof/>
            <w:webHidden/>
          </w:rPr>
          <w:fldChar w:fldCharType="end"/>
        </w:r>
      </w:hyperlink>
    </w:p>
    <w:p w14:paraId="1D8C254D" w14:textId="5C2D9E0F" w:rsidR="00467A03" w:rsidRDefault="00845737" w:rsidP="000457C5">
      <w:pPr>
        <w:pStyle w:val="TableofFigures"/>
        <w:tabs>
          <w:tab w:val="right" w:leader="dot" w:pos="9260"/>
        </w:tabs>
        <w:spacing w:line="360" w:lineRule="auto"/>
        <w:rPr>
          <w:rFonts w:asciiTheme="minorHAnsi" w:eastAsiaTheme="minorEastAsia" w:hAnsiTheme="minorHAnsi" w:cstheme="minorBidi"/>
          <w:noProof/>
          <w:kern w:val="2"/>
          <w:sz w:val="22"/>
          <w:szCs w:val="22"/>
          <w14:ligatures w14:val="standardContextual"/>
        </w:rPr>
      </w:pPr>
      <w:hyperlink w:anchor="_Toc137473582" w:history="1">
        <w:r w:rsidR="00467A03" w:rsidRPr="00566855">
          <w:rPr>
            <w:rStyle w:val="Hyperlink"/>
            <w:noProof/>
          </w:rPr>
          <w:t>Bảng 1.5.2.2 Bảng mô tả thuộc tính bảng Dim_Time</w:t>
        </w:r>
        <w:r w:rsidR="00467A03">
          <w:rPr>
            <w:noProof/>
            <w:webHidden/>
          </w:rPr>
          <w:tab/>
        </w:r>
        <w:r w:rsidR="00467A03">
          <w:rPr>
            <w:noProof/>
            <w:webHidden/>
          </w:rPr>
          <w:fldChar w:fldCharType="begin"/>
        </w:r>
        <w:r w:rsidR="00467A03">
          <w:rPr>
            <w:noProof/>
            <w:webHidden/>
          </w:rPr>
          <w:instrText xml:space="preserve"> PAGEREF _Toc137473582 \h </w:instrText>
        </w:r>
        <w:r w:rsidR="00467A03">
          <w:rPr>
            <w:noProof/>
            <w:webHidden/>
          </w:rPr>
        </w:r>
        <w:r w:rsidR="00467A03">
          <w:rPr>
            <w:noProof/>
            <w:webHidden/>
          </w:rPr>
          <w:fldChar w:fldCharType="separate"/>
        </w:r>
        <w:r w:rsidR="000C0337">
          <w:rPr>
            <w:noProof/>
            <w:webHidden/>
          </w:rPr>
          <w:t>9</w:t>
        </w:r>
        <w:r w:rsidR="00467A03">
          <w:rPr>
            <w:noProof/>
            <w:webHidden/>
          </w:rPr>
          <w:fldChar w:fldCharType="end"/>
        </w:r>
      </w:hyperlink>
    </w:p>
    <w:p w14:paraId="247FAE4D" w14:textId="21729580" w:rsidR="00467A03" w:rsidRDefault="00845737" w:rsidP="000457C5">
      <w:pPr>
        <w:pStyle w:val="TableofFigures"/>
        <w:tabs>
          <w:tab w:val="right" w:leader="dot" w:pos="9260"/>
        </w:tabs>
        <w:spacing w:line="360" w:lineRule="auto"/>
        <w:rPr>
          <w:rFonts w:asciiTheme="minorHAnsi" w:eastAsiaTheme="minorEastAsia" w:hAnsiTheme="minorHAnsi" w:cstheme="minorBidi"/>
          <w:noProof/>
          <w:kern w:val="2"/>
          <w:sz w:val="22"/>
          <w:szCs w:val="22"/>
          <w14:ligatures w14:val="standardContextual"/>
        </w:rPr>
      </w:pPr>
      <w:hyperlink w:anchor="_Toc137473583" w:history="1">
        <w:r w:rsidR="00467A03" w:rsidRPr="00566855">
          <w:rPr>
            <w:rStyle w:val="Hyperlink"/>
            <w:noProof/>
          </w:rPr>
          <w:t>Bảng 1.5.2.3 Bảng mô tả thuộc tính bảng Dim_Vendor</w:t>
        </w:r>
        <w:r w:rsidR="00467A03">
          <w:rPr>
            <w:noProof/>
            <w:webHidden/>
          </w:rPr>
          <w:tab/>
        </w:r>
        <w:r w:rsidR="00467A03">
          <w:rPr>
            <w:noProof/>
            <w:webHidden/>
          </w:rPr>
          <w:fldChar w:fldCharType="begin"/>
        </w:r>
        <w:r w:rsidR="00467A03">
          <w:rPr>
            <w:noProof/>
            <w:webHidden/>
          </w:rPr>
          <w:instrText xml:space="preserve"> PAGEREF _Toc137473583 \h </w:instrText>
        </w:r>
        <w:r w:rsidR="00467A03">
          <w:rPr>
            <w:noProof/>
            <w:webHidden/>
          </w:rPr>
        </w:r>
        <w:r w:rsidR="00467A03">
          <w:rPr>
            <w:noProof/>
            <w:webHidden/>
          </w:rPr>
          <w:fldChar w:fldCharType="separate"/>
        </w:r>
        <w:r w:rsidR="000C0337">
          <w:rPr>
            <w:noProof/>
            <w:webHidden/>
          </w:rPr>
          <w:t>9</w:t>
        </w:r>
        <w:r w:rsidR="00467A03">
          <w:rPr>
            <w:noProof/>
            <w:webHidden/>
          </w:rPr>
          <w:fldChar w:fldCharType="end"/>
        </w:r>
      </w:hyperlink>
    </w:p>
    <w:p w14:paraId="514E83B5" w14:textId="37A37CCD" w:rsidR="00467A03" w:rsidRDefault="00845737" w:rsidP="000457C5">
      <w:pPr>
        <w:pStyle w:val="TableofFigures"/>
        <w:tabs>
          <w:tab w:val="right" w:leader="dot" w:pos="9260"/>
        </w:tabs>
        <w:spacing w:line="360" w:lineRule="auto"/>
        <w:rPr>
          <w:rFonts w:asciiTheme="minorHAnsi" w:eastAsiaTheme="minorEastAsia" w:hAnsiTheme="minorHAnsi" w:cstheme="minorBidi"/>
          <w:noProof/>
          <w:kern w:val="2"/>
          <w:sz w:val="22"/>
          <w:szCs w:val="22"/>
          <w14:ligatures w14:val="standardContextual"/>
        </w:rPr>
      </w:pPr>
      <w:hyperlink w:anchor="_Toc137473584" w:history="1">
        <w:r w:rsidR="00467A03" w:rsidRPr="00566855">
          <w:rPr>
            <w:rStyle w:val="Hyperlink"/>
            <w:noProof/>
          </w:rPr>
          <w:t>Bảng 1.5.2.4 Bảng mô tả thuộc tính bảng Dim_Store</w:t>
        </w:r>
        <w:r w:rsidR="00467A03">
          <w:rPr>
            <w:noProof/>
            <w:webHidden/>
          </w:rPr>
          <w:tab/>
        </w:r>
        <w:r w:rsidR="00467A03">
          <w:rPr>
            <w:noProof/>
            <w:webHidden/>
          </w:rPr>
          <w:fldChar w:fldCharType="begin"/>
        </w:r>
        <w:r w:rsidR="00467A03">
          <w:rPr>
            <w:noProof/>
            <w:webHidden/>
          </w:rPr>
          <w:instrText xml:space="preserve"> PAGEREF _Toc137473584 \h </w:instrText>
        </w:r>
        <w:r w:rsidR="00467A03">
          <w:rPr>
            <w:noProof/>
            <w:webHidden/>
          </w:rPr>
        </w:r>
        <w:r w:rsidR="00467A03">
          <w:rPr>
            <w:noProof/>
            <w:webHidden/>
          </w:rPr>
          <w:fldChar w:fldCharType="separate"/>
        </w:r>
        <w:r w:rsidR="000C0337">
          <w:rPr>
            <w:noProof/>
            <w:webHidden/>
          </w:rPr>
          <w:t>9</w:t>
        </w:r>
        <w:r w:rsidR="00467A03">
          <w:rPr>
            <w:noProof/>
            <w:webHidden/>
          </w:rPr>
          <w:fldChar w:fldCharType="end"/>
        </w:r>
      </w:hyperlink>
    </w:p>
    <w:p w14:paraId="4C1F9863" w14:textId="59026367" w:rsidR="00467A03" w:rsidRDefault="00845737" w:rsidP="000457C5">
      <w:pPr>
        <w:pStyle w:val="TableofFigures"/>
        <w:tabs>
          <w:tab w:val="right" w:leader="dot" w:pos="9260"/>
        </w:tabs>
        <w:spacing w:line="360" w:lineRule="auto"/>
        <w:rPr>
          <w:rFonts w:asciiTheme="minorHAnsi" w:eastAsiaTheme="minorEastAsia" w:hAnsiTheme="minorHAnsi" w:cstheme="minorBidi"/>
          <w:noProof/>
          <w:kern w:val="2"/>
          <w:sz w:val="22"/>
          <w:szCs w:val="22"/>
          <w14:ligatures w14:val="standardContextual"/>
        </w:rPr>
      </w:pPr>
      <w:hyperlink w:anchor="_Toc137473585" w:history="1">
        <w:r w:rsidR="00467A03" w:rsidRPr="00566855">
          <w:rPr>
            <w:rStyle w:val="Hyperlink"/>
            <w:noProof/>
          </w:rPr>
          <w:t>Bảng 1.5.2.5 Bảng mô tả thuộc tính bảng Dim_City</w:t>
        </w:r>
        <w:r w:rsidR="00467A03">
          <w:rPr>
            <w:noProof/>
            <w:webHidden/>
          </w:rPr>
          <w:tab/>
        </w:r>
        <w:r w:rsidR="00467A03">
          <w:rPr>
            <w:noProof/>
            <w:webHidden/>
          </w:rPr>
          <w:fldChar w:fldCharType="begin"/>
        </w:r>
        <w:r w:rsidR="00467A03">
          <w:rPr>
            <w:noProof/>
            <w:webHidden/>
          </w:rPr>
          <w:instrText xml:space="preserve"> PAGEREF _Toc137473585 \h </w:instrText>
        </w:r>
        <w:r w:rsidR="00467A03">
          <w:rPr>
            <w:noProof/>
            <w:webHidden/>
          </w:rPr>
        </w:r>
        <w:r w:rsidR="00467A03">
          <w:rPr>
            <w:noProof/>
            <w:webHidden/>
          </w:rPr>
          <w:fldChar w:fldCharType="separate"/>
        </w:r>
        <w:r w:rsidR="000C0337">
          <w:rPr>
            <w:noProof/>
            <w:webHidden/>
          </w:rPr>
          <w:t>10</w:t>
        </w:r>
        <w:r w:rsidR="00467A03">
          <w:rPr>
            <w:noProof/>
            <w:webHidden/>
          </w:rPr>
          <w:fldChar w:fldCharType="end"/>
        </w:r>
      </w:hyperlink>
    </w:p>
    <w:p w14:paraId="7325DB70" w14:textId="2D93CE56" w:rsidR="00467A03" w:rsidRDefault="00845737" w:rsidP="000457C5">
      <w:pPr>
        <w:pStyle w:val="TableofFigures"/>
        <w:tabs>
          <w:tab w:val="right" w:leader="dot" w:pos="9260"/>
        </w:tabs>
        <w:spacing w:line="360" w:lineRule="auto"/>
        <w:rPr>
          <w:rFonts w:asciiTheme="minorHAnsi" w:eastAsiaTheme="minorEastAsia" w:hAnsiTheme="minorHAnsi" w:cstheme="minorBidi"/>
          <w:noProof/>
          <w:kern w:val="2"/>
          <w:sz w:val="22"/>
          <w:szCs w:val="22"/>
          <w14:ligatures w14:val="standardContextual"/>
        </w:rPr>
      </w:pPr>
      <w:hyperlink w:anchor="_Toc137473586" w:history="1">
        <w:r w:rsidR="00467A03" w:rsidRPr="00566855">
          <w:rPr>
            <w:rStyle w:val="Hyperlink"/>
            <w:noProof/>
          </w:rPr>
          <w:t>Bảng 1.5.2.6 Bảng mô tả thuộc tính bảng Dim_County</w:t>
        </w:r>
        <w:r w:rsidR="00467A03">
          <w:rPr>
            <w:noProof/>
            <w:webHidden/>
          </w:rPr>
          <w:tab/>
        </w:r>
        <w:r w:rsidR="00467A03">
          <w:rPr>
            <w:noProof/>
            <w:webHidden/>
          </w:rPr>
          <w:fldChar w:fldCharType="begin"/>
        </w:r>
        <w:r w:rsidR="00467A03">
          <w:rPr>
            <w:noProof/>
            <w:webHidden/>
          </w:rPr>
          <w:instrText xml:space="preserve"> PAGEREF _Toc137473586 \h </w:instrText>
        </w:r>
        <w:r w:rsidR="00467A03">
          <w:rPr>
            <w:noProof/>
            <w:webHidden/>
          </w:rPr>
        </w:r>
        <w:r w:rsidR="00467A03">
          <w:rPr>
            <w:noProof/>
            <w:webHidden/>
          </w:rPr>
          <w:fldChar w:fldCharType="separate"/>
        </w:r>
        <w:r w:rsidR="000C0337">
          <w:rPr>
            <w:noProof/>
            <w:webHidden/>
          </w:rPr>
          <w:t>10</w:t>
        </w:r>
        <w:r w:rsidR="00467A03">
          <w:rPr>
            <w:noProof/>
            <w:webHidden/>
          </w:rPr>
          <w:fldChar w:fldCharType="end"/>
        </w:r>
      </w:hyperlink>
    </w:p>
    <w:p w14:paraId="0E6050DA" w14:textId="5BC34A87" w:rsidR="00467A03" w:rsidRDefault="00845737" w:rsidP="000457C5">
      <w:pPr>
        <w:pStyle w:val="TableofFigures"/>
        <w:tabs>
          <w:tab w:val="right" w:leader="dot" w:pos="9260"/>
        </w:tabs>
        <w:spacing w:line="360" w:lineRule="auto"/>
        <w:rPr>
          <w:rFonts w:asciiTheme="minorHAnsi" w:eastAsiaTheme="minorEastAsia" w:hAnsiTheme="minorHAnsi" w:cstheme="minorBidi"/>
          <w:noProof/>
          <w:kern w:val="2"/>
          <w:sz w:val="22"/>
          <w:szCs w:val="22"/>
          <w14:ligatures w14:val="standardContextual"/>
        </w:rPr>
      </w:pPr>
      <w:hyperlink w:anchor="_Toc137473587" w:history="1">
        <w:r w:rsidR="00467A03" w:rsidRPr="00566855">
          <w:rPr>
            <w:rStyle w:val="Hyperlink"/>
            <w:noProof/>
          </w:rPr>
          <w:t>Bảng 1.5.2.7 Bảng mô tả thuộc tính bảng Dim_Item</w:t>
        </w:r>
        <w:r w:rsidR="00467A03">
          <w:rPr>
            <w:noProof/>
            <w:webHidden/>
          </w:rPr>
          <w:tab/>
        </w:r>
        <w:r w:rsidR="00467A03">
          <w:rPr>
            <w:noProof/>
            <w:webHidden/>
          </w:rPr>
          <w:fldChar w:fldCharType="begin"/>
        </w:r>
        <w:r w:rsidR="00467A03">
          <w:rPr>
            <w:noProof/>
            <w:webHidden/>
          </w:rPr>
          <w:instrText xml:space="preserve"> PAGEREF _Toc137473587 \h </w:instrText>
        </w:r>
        <w:r w:rsidR="00467A03">
          <w:rPr>
            <w:noProof/>
            <w:webHidden/>
          </w:rPr>
        </w:r>
        <w:r w:rsidR="00467A03">
          <w:rPr>
            <w:noProof/>
            <w:webHidden/>
          </w:rPr>
          <w:fldChar w:fldCharType="separate"/>
        </w:r>
        <w:r w:rsidR="000C0337">
          <w:rPr>
            <w:noProof/>
            <w:webHidden/>
          </w:rPr>
          <w:t>10</w:t>
        </w:r>
        <w:r w:rsidR="00467A03">
          <w:rPr>
            <w:noProof/>
            <w:webHidden/>
          </w:rPr>
          <w:fldChar w:fldCharType="end"/>
        </w:r>
      </w:hyperlink>
    </w:p>
    <w:p w14:paraId="200A63BC" w14:textId="534F5DAA" w:rsidR="00467A03" w:rsidRDefault="00845737" w:rsidP="000457C5">
      <w:pPr>
        <w:pStyle w:val="TableofFigures"/>
        <w:tabs>
          <w:tab w:val="right" w:leader="dot" w:pos="9260"/>
        </w:tabs>
        <w:spacing w:line="360" w:lineRule="auto"/>
        <w:rPr>
          <w:rFonts w:asciiTheme="minorHAnsi" w:eastAsiaTheme="minorEastAsia" w:hAnsiTheme="minorHAnsi" w:cstheme="minorBidi"/>
          <w:noProof/>
          <w:kern w:val="2"/>
          <w:sz w:val="22"/>
          <w:szCs w:val="22"/>
          <w14:ligatures w14:val="standardContextual"/>
        </w:rPr>
      </w:pPr>
      <w:hyperlink w:anchor="_Toc137473588" w:history="1">
        <w:r w:rsidR="00467A03" w:rsidRPr="00566855">
          <w:rPr>
            <w:rStyle w:val="Hyperlink"/>
            <w:noProof/>
          </w:rPr>
          <w:t>Bảng 1.5.2.8 Bảng mô tả thuộc tính bảng Dim_Category</w:t>
        </w:r>
        <w:r w:rsidR="00467A03">
          <w:rPr>
            <w:noProof/>
            <w:webHidden/>
          </w:rPr>
          <w:tab/>
        </w:r>
        <w:r w:rsidR="00467A03">
          <w:rPr>
            <w:noProof/>
            <w:webHidden/>
          </w:rPr>
          <w:fldChar w:fldCharType="begin"/>
        </w:r>
        <w:r w:rsidR="00467A03">
          <w:rPr>
            <w:noProof/>
            <w:webHidden/>
          </w:rPr>
          <w:instrText xml:space="preserve"> PAGEREF _Toc137473588 \h </w:instrText>
        </w:r>
        <w:r w:rsidR="00467A03">
          <w:rPr>
            <w:noProof/>
            <w:webHidden/>
          </w:rPr>
        </w:r>
        <w:r w:rsidR="00467A03">
          <w:rPr>
            <w:noProof/>
            <w:webHidden/>
          </w:rPr>
          <w:fldChar w:fldCharType="separate"/>
        </w:r>
        <w:r w:rsidR="000C0337">
          <w:rPr>
            <w:noProof/>
            <w:webHidden/>
          </w:rPr>
          <w:t>11</w:t>
        </w:r>
        <w:r w:rsidR="00467A03">
          <w:rPr>
            <w:noProof/>
            <w:webHidden/>
          </w:rPr>
          <w:fldChar w:fldCharType="end"/>
        </w:r>
      </w:hyperlink>
    </w:p>
    <w:p w14:paraId="24F697CD" w14:textId="49A0E10A" w:rsidR="006B7BFB" w:rsidRDefault="007F5302" w:rsidP="000457C5">
      <w:pPr>
        <w:spacing w:line="360" w:lineRule="auto"/>
        <w:rPr>
          <w:rFonts w:eastAsia="UTM Loko"/>
          <w:sz w:val="28"/>
          <w:szCs w:val="28"/>
        </w:rPr>
      </w:pPr>
      <w:r>
        <w:rPr>
          <w:rFonts w:eastAsia="UTM Loko" w:cs="Times New Roman"/>
          <w:sz w:val="28"/>
          <w:szCs w:val="28"/>
          <w:lang w:val="en-US"/>
        </w:rPr>
        <w:fldChar w:fldCharType="end"/>
      </w:r>
    </w:p>
    <w:p w14:paraId="14B1948B" w14:textId="77777777" w:rsidR="00086670" w:rsidRDefault="00086670" w:rsidP="008E6313">
      <w:pPr>
        <w:spacing w:line="360" w:lineRule="auto"/>
        <w:rPr>
          <w:rFonts w:eastAsia="UTM Loko"/>
          <w:sz w:val="28"/>
          <w:szCs w:val="28"/>
        </w:rPr>
      </w:pPr>
    </w:p>
    <w:p w14:paraId="00966DBF" w14:textId="7E41A287" w:rsidR="00E847C4" w:rsidRPr="00E847C4" w:rsidRDefault="00E847C4" w:rsidP="008E6313">
      <w:pPr>
        <w:spacing w:line="360" w:lineRule="auto"/>
        <w:rPr>
          <w:rFonts w:eastAsia="UTM Loko"/>
          <w:sz w:val="28"/>
          <w:szCs w:val="28"/>
        </w:rPr>
      </w:pPr>
      <w:r w:rsidRPr="00E847C4">
        <w:rPr>
          <w:rFonts w:eastAsia="UTM Loko"/>
          <w:b/>
          <w:kern w:val="36"/>
          <w:szCs w:val="26"/>
        </w:rPr>
        <w:fldChar w:fldCharType="begin"/>
      </w:r>
      <w:r w:rsidRPr="00E847C4">
        <w:rPr>
          <w:rFonts w:eastAsia="UTM Loko"/>
          <w:szCs w:val="26"/>
        </w:rPr>
        <w:instrText xml:space="preserve"> TOC \h \z \c "Bảng 3." </w:instrText>
      </w:r>
      <w:r w:rsidRPr="00E847C4">
        <w:rPr>
          <w:rFonts w:eastAsia="UTM Loko"/>
          <w:b/>
          <w:kern w:val="36"/>
          <w:szCs w:val="26"/>
        </w:rPr>
        <w:fldChar w:fldCharType="separate"/>
      </w:r>
    </w:p>
    <w:p w14:paraId="7F3F6C7B" w14:textId="77777777" w:rsidR="00E847C4" w:rsidRPr="00E847C4" w:rsidRDefault="00E847C4" w:rsidP="008E6313">
      <w:pPr>
        <w:spacing w:line="360" w:lineRule="auto"/>
        <w:rPr>
          <w:sz w:val="22"/>
        </w:rPr>
        <w:sectPr w:rsidR="00E847C4" w:rsidRPr="00E847C4" w:rsidSect="00936F2E">
          <w:pgSz w:w="11906" w:h="16838"/>
          <w:pgMar w:top="1170" w:right="1016" w:bottom="1260" w:left="1620" w:header="720" w:footer="525" w:gutter="0"/>
          <w:cols w:space="720"/>
          <w:titlePg/>
        </w:sectPr>
      </w:pPr>
      <w:r w:rsidRPr="00E847C4">
        <w:rPr>
          <w:rFonts w:eastAsia="UTM Loko"/>
          <w:szCs w:val="26"/>
        </w:rPr>
        <w:fldChar w:fldCharType="end"/>
      </w:r>
    </w:p>
    <w:p w14:paraId="3F31AE8F" w14:textId="77777777" w:rsidR="00E847C4" w:rsidRPr="00E847C4" w:rsidRDefault="00E847C4" w:rsidP="008E6313">
      <w:pPr>
        <w:pStyle w:val="Heading1"/>
        <w:numPr>
          <w:ilvl w:val="0"/>
          <w:numId w:val="0"/>
        </w:numPr>
        <w:spacing w:before="0" w:beforeAutospacing="0" w:after="0" w:afterAutospacing="0" w:line="360" w:lineRule="auto"/>
        <w:jc w:val="center"/>
        <w:rPr>
          <w:rFonts w:eastAsia="UTM Loko"/>
          <w:sz w:val="28"/>
          <w:szCs w:val="28"/>
        </w:rPr>
      </w:pPr>
      <w:bookmarkStart w:id="210" w:name="_Toc132061965"/>
      <w:r w:rsidRPr="00E847C4">
        <w:rPr>
          <w:rFonts w:eastAsia="UTM Loko"/>
          <w:sz w:val="28"/>
          <w:szCs w:val="28"/>
        </w:rPr>
        <w:lastRenderedPageBreak/>
        <w:t>DANH MỤC TỪ VIẾT TẮT</w:t>
      </w:r>
      <w:bookmarkEnd w:id="210"/>
    </w:p>
    <w:tbl>
      <w:tblPr>
        <w:tblStyle w:val="TableGrid"/>
        <w:tblW w:w="0" w:type="auto"/>
        <w:tblLook w:val="04A0" w:firstRow="1" w:lastRow="0" w:firstColumn="1" w:lastColumn="0" w:noHBand="0" w:noVBand="1"/>
      </w:tblPr>
      <w:tblGrid>
        <w:gridCol w:w="1075"/>
        <w:gridCol w:w="2070"/>
        <w:gridCol w:w="6115"/>
      </w:tblGrid>
      <w:tr w:rsidR="00E847C4" w:rsidRPr="00E847C4" w14:paraId="0E511FD9" w14:textId="77777777">
        <w:tc>
          <w:tcPr>
            <w:tcW w:w="1075" w:type="dxa"/>
            <w:shd w:val="clear" w:color="auto" w:fill="D0CECE" w:themeFill="background2" w:themeFillShade="E6"/>
            <w:vAlign w:val="center"/>
          </w:tcPr>
          <w:p w14:paraId="700271CC" w14:textId="77777777" w:rsidR="00E847C4" w:rsidRPr="00E847C4" w:rsidRDefault="00E847C4" w:rsidP="008E6313">
            <w:pPr>
              <w:spacing w:line="360" w:lineRule="auto"/>
              <w:jc w:val="center"/>
              <w:rPr>
                <w:rFonts w:eastAsia="UTM Loko"/>
                <w:b/>
                <w:bCs/>
                <w:szCs w:val="26"/>
              </w:rPr>
            </w:pPr>
            <w:r w:rsidRPr="00E847C4">
              <w:rPr>
                <w:rFonts w:eastAsia="UTM Loko"/>
                <w:b/>
                <w:bCs/>
                <w:szCs w:val="26"/>
              </w:rPr>
              <w:t>STT</w:t>
            </w:r>
          </w:p>
        </w:tc>
        <w:tc>
          <w:tcPr>
            <w:tcW w:w="2070" w:type="dxa"/>
            <w:shd w:val="clear" w:color="auto" w:fill="D0CECE" w:themeFill="background2" w:themeFillShade="E6"/>
            <w:vAlign w:val="center"/>
          </w:tcPr>
          <w:p w14:paraId="28D494C0" w14:textId="77777777" w:rsidR="00E847C4" w:rsidRPr="00E847C4" w:rsidRDefault="00E847C4" w:rsidP="008E6313">
            <w:pPr>
              <w:spacing w:line="360" w:lineRule="auto"/>
              <w:jc w:val="center"/>
              <w:rPr>
                <w:rFonts w:eastAsia="UTM Loko"/>
                <w:b/>
                <w:bCs/>
                <w:szCs w:val="26"/>
              </w:rPr>
            </w:pPr>
            <w:r w:rsidRPr="00E847C4">
              <w:rPr>
                <w:rFonts w:eastAsia="UTM Loko"/>
                <w:b/>
                <w:bCs/>
                <w:szCs w:val="26"/>
              </w:rPr>
              <w:t>Từ viết tắt</w:t>
            </w:r>
          </w:p>
        </w:tc>
        <w:tc>
          <w:tcPr>
            <w:tcW w:w="6115" w:type="dxa"/>
            <w:shd w:val="clear" w:color="auto" w:fill="D0CECE" w:themeFill="background2" w:themeFillShade="E6"/>
            <w:vAlign w:val="center"/>
          </w:tcPr>
          <w:p w14:paraId="7E5B441E" w14:textId="77777777" w:rsidR="00E847C4" w:rsidRPr="00E847C4" w:rsidRDefault="00E847C4" w:rsidP="008E6313">
            <w:pPr>
              <w:spacing w:line="360" w:lineRule="auto"/>
              <w:jc w:val="center"/>
              <w:rPr>
                <w:rFonts w:eastAsia="UTM Loko"/>
                <w:b/>
                <w:bCs/>
                <w:szCs w:val="26"/>
              </w:rPr>
            </w:pPr>
            <w:r w:rsidRPr="00E847C4">
              <w:rPr>
                <w:rFonts w:eastAsia="UTM Loko"/>
                <w:b/>
                <w:bCs/>
                <w:szCs w:val="26"/>
              </w:rPr>
              <w:t>Nội dung</w:t>
            </w:r>
          </w:p>
        </w:tc>
      </w:tr>
      <w:tr w:rsidR="00E847C4" w:rsidRPr="00E847C4" w14:paraId="3B8EE793" w14:textId="77777777">
        <w:tc>
          <w:tcPr>
            <w:tcW w:w="1075" w:type="dxa"/>
          </w:tcPr>
          <w:p w14:paraId="593F7F81" w14:textId="77777777" w:rsidR="00E847C4" w:rsidRPr="00A92FC8" w:rsidRDefault="00E847C4" w:rsidP="008E6313">
            <w:pPr>
              <w:spacing w:line="360" w:lineRule="auto"/>
              <w:jc w:val="center"/>
              <w:rPr>
                <w:rFonts w:eastAsia="UTM Loko"/>
                <w:b/>
                <w:szCs w:val="26"/>
              </w:rPr>
            </w:pPr>
            <w:r w:rsidRPr="00A92FC8">
              <w:rPr>
                <w:rFonts w:eastAsia="UTM Loko"/>
                <w:b/>
                <w:szCs w:val="26"/>
              </w:rPr>
              <w:t>1</w:t>
            </w:r>
          </w:p>
        </w:tc>
        <w:tc>
          <w:tcPr>
            <w:tcW w:w="2070" w:type="dxa"/>
          </w:tcPr>
          <w:p w14:paraId="740B5020" w14:textId="2EBE7AD9" w:rsidR="00E847C4" w:rsidRPr="00A92FC8" w:rsidRDefault="00A92FC8" w:rsidP="008E6313">
            <w:pPr>
              <w:spacing w:line="360" w:lineRule="auto"/>
              <w:jc w:val="center"/>
              <w:rPr>
                <w:rFonts w:eastAsia="UTM Loko"/>
                <w:b/>
                <w:szCs w:val="26"/>
                <w:lang w:val="en-US"/>
              </w:rPr>
            </w:pPr>
            <w:r w:rsidRPr="00A92FC8">
              <w:rPr>
                <w:rFonts w:eastAsia="UTM Loko"/>
                <w:b/>
                <w:bCs/>
                <w:szCs w:val="26"/>
                <w:lang w:val="en-US"/>
              </w:rPr>
              <w:t>ABD</w:t>
            </w:r>
          </w:p>
        </w:tc>
        <w:tc>
          <w:tcPr>
            <w:tcW w:w="6115" w:type="dxa"/>
          </w:tcPr>
          <w:p w14:paraId="710DDAC7" w14:textId="0B92D854" w:rsidR="00E847C4" w:rsidRPr="00A92FC8" w:rsidRDefault="00A92FC8" w:rsidP="008E6313">
            <w:pPr>
              <w:spacing w:line="360" w:lineRule="auto"/>
              <w:rPr>
                <w:rFonts w:eastAsia="UTM Loko"/>
                <w:szCs w:val="26"/>
                <w:lang w:val="en-US"/>
              </w:rPr>
            </w:pPr>
            <w:r w:rsidRPr="00A92FC8">
              <w:rPr>
                <w:rFonts w:eastAsia="UTM Loko"/>
                <w:szCs w:val="26"/>
                <w:lang w:val="en-US"/>
              </w:rPr>
              <w:t>Alcoholic Beverages Division</w:t>
            </w:r>
            <w:r w:rsidR="00EF4EDF">
              <w:rPr>
                <w:rFonts w:eastAsia="UTM Loko"/>
                <w:szCs w:val="26"/>
                <w:lang w:val="en-US"/>
              </w:rPr>
              <w:t xml:space="preserve"> – Văn phòng hành chính quản lí </w:t>
            </w:r>
            <w:r w:rsidR="00A70887">
              <w:rPr>
                <w:rFonts w:eastAsia="UTM Loko"/>
                <w:szCs w:val="26"/>
                <w:lang w:val="en-US"/>
              </w:rPr>
              <w:t>việc bán và sử dụng đồ uống có cồn và thuốc lá</w:t>
            </w:r>
          </w:p>
        </w:tc>
      </w:tr>
      <w:tr w:rsidR="00097746" w:rsidRPr="00E847C4" w14:paraId="070DA728" w14:textId="77777777">
        <w:tc>
          <w:tcPr>
            <w:tcW w:w="1075" w:type="dxa"/>
          </w:tcPr>
          <w:p w14:paraId="7456BFCD" w14:textId="0FAECE2E" w:rsidR="00097746" w:rsidRPr="00097746" w:rsidRDefault="00097746" w:rsidP="00097746">
            <w:pPr>
              <w:spacing w:line="360" w:lineRule="auto"/>
              <w:jc w:val="center"/>
              <w:rPr>
                <w:rFonts w:eastAsia="UTM Loko"/>
                <w:b/>
                <w:szCs w:val="26"/>
                <w:lang w:val="en-US"/>
              </w:rPr>
            </w:pPr>
            <w:r>
              <w:rPr>
                <w:rFonts w:eastAsia="UTM Loko"/>
                <w:b/>
                <w:szCs w:val="26"/>
                <w:lang w:val="en-US"/>
              </w:rPr>
              <w:t>2</w:t>
            </w:r>
          </w:p>
        </w:tc>
        <w:tc>
          <w:tcPr>
            <w:tcW w:w="2070" w:type="dxa"/>
          </w:tcPr>
          <w:p w14:paraId="3F090DAA" w14:textId="39E5AF42" w:rsidR="00097746" w:rsidRPr="00097746" w:rsidRDefault="00097746" w:rsidP="00097746">
            <w:pPr>
              <w:spacing w:line="360" w:lineRule="auto"/>
              <w:jc w:val="center"/>
              <w:rPr>
                <w:rFonts w:eastAsia="UTM Loko"/>
                <w:b/>
                <w:bCs/>
                <w:szCs w:val="26"/>
                <w:lang w:val="en-US"/>
              </w:rPr>
            </w:pPr>
            <w:r w:rsidRPr="00097746">
              <w:rPr>
                <w:rFonts w:eastAsia="UTM Loko" w:cstheme="majorHAnsi"/>
                <w:b/>
                <w:bCs/>
                <w:color w:val="000000" w:themeColor="text1"/>
                <w:szCs w:val="26"/>
              </w:rPr>
              <w:t>SSIS</w:t>
            </w:r>
          </w:p>
        </w:tc>
        <w:tc>
          <w:tcPr>
            <w:tcW w:w="6115" w:type="dxa"/>
          </w:tcPr>
          <w:p w14:paraId="595E05B4" w14:textId="678E0705" w:rsidR="00097746" w:rsidRPr="002A733E" w:rsidRDefault="00097746" w:rsidP="00097746">
            <w:pPr>
              <w:spacing w:line="360" w:lineRule="auto"/>
              <w:jc w:val="center"/>
              <w:rPr>
                <w:rFonts w:eastAsia="UTM Loko"/>
                <w:szCs w:val="26"/>
                <w:lang w:val="en-US"/>
              </w:rPr>
            </w:pPr>
            <w:r w:rsidRPr="00E417BA">
              <w:rPr>
                <w:color w:val="000000" w:themeColor="text1"/>
              </w:rPr>
              <w:t>SQL Server Intergration Services</w:t>
            </w:r>
          </w:p>
        </w:tc>
      </w:tr>
      <w:tr w:rsidR="001703BA" w:rsidRPr="00E847C4" w14:paraId="4A877C24" w14:textId="77777777">
        <w:tc>
          <w:tcPr>
            <w:tcW w:w="1075" w:type="dxa"/>
          </w:tcPr>
          <w:p w14:paraId="454AC603" w14:textId="5BD3EF1D" w:rsidR="001703BA" w:rsidRPr="001703BA" w:rsidRDefault="001703BA" w:rsidP="001703BA">
            <w:pPr>
              <w:spacing w:line="360" w:lineRule="auto"/>
              <w:jc w:val="center"/>
              <w:rPr>
                <w:rFonts w:eastAsia="UTM Loko"/>
                <w:b/>
                <w:szCs w:val="26"/>
                <w:lang w:val="en-US"/>
              </w:rPr>
            </w:pPr>
            <w:r>
              <w:rPr>
                <w:rFonts w:eastAsia="UTM Loko"/>
                <w:b/>
                <w:szCs w:val="26"/>
                <w:lang w:val="en-US"/>
              </w:rPr>
              <w:t>3</w:t>
            </w:r>
          </w:p>
        </w:tc>
        <w:tc>
          <w:tcPr>
            <w:tcW w:w="2070" w:type="dxa"/>
          </w:tcPr>
          <w:p w14:paraId="609B2FB0" w14:textId="31B2FE6E" w:rsidR="001703BA" w:rsidRPr="00097746" w:rsidRDefault="001703BA" w:rsidP="001703BA">
            <w:pPr>
              <w:spacing w:line="360" w:lineRule="auto"/>
              <w:jc w:val="center"/>
              <w:rPr>
                <w:rFonts w:eastAsia="UTM Loko" w:cstheme="majorHAnsi"/>
                <w:b/>
                <w:bCs/>
                <w:color w:val="000000" w:themeColor="text1"/>
                <w:szCs w:val="26"/>
              </w:rPr>
            </w:pPr>
            <w:r>
              <w:rPr>
                <w:rFonts w:eastAsia="UTM Loko"/>
                <w:b/>
                <w:szCs w:val="26"/>
                <w:lang w:val="en-US"/>
              </w:rPr>
              <w:t>SSAS</w:t>
            </w:r>
          </w:p>
        </w:tc>
        <w:tc>
          <w:tcPr>
            <w:tcW w:w="6115" w:type="dxa"/>
          </w:tcPr>
          <w:p w14:paraId="3C816188" w14:textId="3AD79B93" w:rsidR="001703BA" w:rsidRPr="00E417BA" w:rsidRDefault="001703BA" w:rsidP="001703BA">
            <w:pPr>
              <w:spacing w:line="360" w:lineRule="auto"/>
              <w:jc w:val="center"/>
              <w:rPr>
                <w:color w:val="000000" w:themeColor="text1"/>
              </w:rPr>
            </w:pPr>
            <w:r w:rsidRPr="00AB6064">
              <w:rPr>
                <w:rFonts w:eastAsia="UTM Loko"/>
                <w:szCs w:val="26"/>
              </w:rPr>
              <w:t>SQL Server Analysis Services</w:t>
            </w:r>
          </w:p>
        </w:tc>
      </w:tr>
    </w:tbl>
    <w:p w14:paraId="0C4964DA" w14:textId="77777777" w:rsidR="00E847C4" w:rsidRPr="00E847C4" w:rsidRDefault="00E847C4" w:rsidP="008E6313">
      <w:pPr>
        <w:spacing w:after="0" w:line="360" w:lineRule="auto"/>
        <w:rPr>
          <w:rFonts w:eastAsia="UTM Loko" w:cs="Times New Roman"/>
          <w:b/>
          <w:bCs/>
          <w:color w:val="FF0000"/>
          <w:szCs w:val="26"/>
          <w:lang w:val="en-US"/>
        </w:rPr>
      </w:pPr>
    </w:p>
    <w:p w14:paraId="76AEB1EB" w14:textId="77777777" w:rsidR="00E847C4" w:rsidRPr="00E847C4" w:rsidRDefault="00E847C4" w:rsidP="008E6313">
      <w:pPr>
        <w:spacing w:after="0" w:line="360" w:lineRule="auto"/>
        <w:jc w:val="center"/>
        <w:rPr>
          <w:rFonts w:eastAsia="UTM Loko" w:cs="Times New Roman"/>
          <w:bCs/>
          <w:i/>
          <w:iCs/>
          <w:sz w:val="28"/>
          <w:szCs w:val="28"/>
          <w:lang w:val="en-US"/>
        </w:rPr>
      </w:pPr>
      <w:bookmarkStart w:id="211" w:name="_Toc91669360"/>
      <w:r w:rsidRPr="00E847C4">
        <w:rPr>
          <w:rFonts w:eastAsia="Calibri" w:cs="Times New Roman"/>
          <w:bCs/>
          <w:i/>
          <w:iCs/>
          <w:noProof/>
          <w:sz w:val="28"/>
          <w:szCs w:val="28"/>
          <w:lang w:val="en-GB"/>
        </w:rPr>
        <w:br w:type="page"/>
      </w:r>
    </w:p>
    <w:p w14:paraId="26EC8374" w14:textId="77777777" w:rsidR="00E847C4" w:rsidRPr="00E847C4" w:rsidRDefault="00E847C4" w:rsidP="008E6313">
      <w:pPr>
        <w:keepNext/>
        <w:keepLines/>
        <w:spacing w:after="0" w:line="360" w:lineRule="auto"/>
        <w:jc w:val="center"/>
        <w:outlineLvl w:val="0"/>
        <w:rPr>
          <w:rFonts w:eastAsia="Calibri" w:cs="Times New Roman"/>
          <w:b/>
          <w:noProof/>
          <w:sz w:val="28"/>
          <w:szCs w:val="28"/>
          <w:lang w:val="en-GB"/>
        </w:rPr>
      </w:pPr>
      <w:bookmarkStart w:id="212" w:name="_Toc132061966"/>
      <w:r w:rsidRPr="00E847C4">
        <w:rPr>
          <w:rFonts w:eastAsia="Calibri" w:cs="Times New Roman"/>
          <w:b/>
          <w:noProof/>
          <w:sz w:val="28"/>
          <w:szCs w:val="28"/>
          <w:lang w:val="en-GB"/>
        </w:rPr>
        <w:lastRenderedPageBreak/>
        <w:t xml:space="preserve">CHƯƠNG 1. </w:t>
      </w:r>
      <w:bookmarkStart w:id="213" w:name="_Toc85663634"/>
      <w:bookmarkEnd w:id="211"/>
      <w:r w:rsidRPr="00E847C4">
        <w:rPr>
          <w:rFonts w:eastAsia="Calibri" w:cs="Times New Roman"/>
          <w:b/>
          <w:noProof/>
          <w:sz w:val="28"/>
          <w:szCs w:val="28"/>
          <w:lang w:val="en-GB"/>
        </w:rPr>
        <w:t>GIỚI THIỆU KHO DỮ LIỆU</w:t>
      </w:r>
      <w:bookmarkEnd w:id="212"/>
    </w:p>
    <w:p w14:paraId="5A7BAF03" w14:textId="3BCCC71E" w:rsidR="00E847C4" w:rsidRPr="00E847C4" w:rsidRDefault="00E847C4" w:rsidP="008E6313">
      <w:pPr>
        <w:spacing w:after="0" w:line="360" w:lineRule="auto"/>
        <w:ind w:firstLine="720"/>
        <w:rPr>
          <w:rFonts w:eastAsia="Calibri" w:cs="Times New Roman"/>
          <w:bCs/>
          <w:i/>
          <w:iCs/>
          <w:noProof/>
          <w:szCs w:val="26"/>
          <w:lang w:val="en-GB"/>
        </w:rPr>
      </w:pPr>
      <w:r w:rsidRPr="00E847C4">
        <w:rPr>
          <w:rFonts w:eastAsia="Calibri" w:cs="Times New Roman"/>
          <w:bCs/>
          <w:i/>
          <w:iCs/>
          <w:noProof/>
          <w:szCs w:val="26"/>
          <w:lang w:val="en-GB"/>
        </w:rPr>
        <w:t xml:space="preserve">Chương 1 giới thiệu tổng quan về </w:t>
      </w:r>
      <w:r w:rsidR="003E00CB">
        <w:rPr>
          <w:rFonts w:eastAsia="Calibri" w:cs="Times New Roman"/>
          <w:bCs/>
          <w:i/>
          <w:iCs/>
          <w:noProof/>
          <w:szCs w:val="26"/>
          <w:lang w:val="en-GB"/>
        </w:rPr>
        <w:t>bộ dữ liệu (dataset), mô tả chi tiết các thuộc tính quan trọng</w:t>
      </w:r>
      <w:r w:rsidR="00947435">
        <w:rPr>
          <w:rFonts w:eastAsia="Calibri" w:cs="Times New Roman"/>
          <w:bCs/>
          <w:i/>
          <w:iCs/>
          <w:noProof/>
          <w:szCs w:val="26"/>
          <w:lang w:val="en-GB"/>
        </w:rPr>
        <w:t xml:space="preserve"> được phân tích</w:t>
      </w:r>
      <w:r w:rsidR="003E00CB">
        <w:rPr>
          <w:rFonts w:eastAsia="Calibri" w:cs="Times New Roman"/>
          <w:bCs/>
          <w:i/>
          <w:iCs/>
          <w:noProof/>
          <w:szCs w:val="26"/>
          <w:lang w:val="en-GB"/>
        </w:rPr>
        <w:t xml:space="preserve">, xây dựng sơ đồ dữ liệu, cụ thể ở đây là sơ đồ bông tuyết và </w:t>
      </w:r>
      <w:r w:rsidR="00DE7C68">
        <w:rPr>
          <w:rFonts w:eastAsia="Calibri" w:cs="Times New Roman"/>
          <w:bCs/>
          <w:i/>
          <w:iCs/>
          <w:noProof/>
          <w:szCs w:val="26"/>
          <w:lang w:val="en-GB"/>
        </w:rPr>
        <w:t xml:space="preserve">mô tả chi tiết các </w:t>
      </w:r>
      <w:r w:rsidR="005072F2">
        <w:rPr>
          <w:rFonts w:eastAsia="Calibri" w:cs="Times New Roman"/>
          <w:bCs/>
          <w:i/>
          <w:iCs/>
          <w:noProof/>
          <w:szCs w:val="26"/>
          <w:lang w:val="en-GB"/>
        </w:rPr>
        <w:t>bảng chiều (</w:t>
      </w:r>
      <w:r w:rsidR="00DE7C68">
        <w:rPr>
          <w:rFonts w:eastAsia="Calibri" w:cs="Times New Roman"/>
          <w:bCs/>
          <w:i/>
          <w:iCs/>
          <w:noProof/>
          <w:szCs w:val="26"/>
          <w:lang w:val="en-GB"/>
        </w:rPr>
        <w:t>dimension table</w:t>
      </w:r>
      <w:r w:rsidR="005072F2">
        <w:rPr>
          <w:rFonts w:eastAsia="Calibri" w:cs="Times New Roman"/>
          <w:bCs/>
          <w:i/>
          <w:iCs/>
          <w:noProof/>
          <w:szCs w:val="26"/>
          <w:lang w:val="en-GB"/>
        </w:rPr>
        <w:t>).</w:t>
      </w:r>
    </w:p>
    <w:p w14:paraId="55F5F6EE" w14:textId="77777777" w:rsidR="00E847C4" w:rsidRPr="00E847C4" w:rsidRDefault="00E847C4" w:rsidP="008E6313">
      <w:pPr>
        <w:pStyle w:val="Heading2"/>
        <w:spacing w:line="360" w:lineRule="auto"/>
      </w:pPr>
      <w:bookmarkStart w:id="214" w:name="_Toc132061967"/>
      <w:r w:rsidRPr="00E847C4">
        <w:t>Mô tả dataset</w:t>
      </w:r>
      <w:bookmarkEnd w:id="214"/>
    </w:p>
    <w:p w14:paraId="580EF76E" w14:textId="1AE4887A" w:rsidR="00E847C4" w:rsidRDefault="00A21E5D" w:rsidP="008E6313">
      <w:pPr>
        <w:spacing w:after="0" w:line="360" w:lineRule="auto"/>
        <w:rPr>
          <w:rFonts w:cs="Times New Roman"/>
          <w:szCs w:val="26"/>
          <w:lang w:val="en-US"/>
        </w:rPr>
      </w:pPr>
      <w:r>
        <w:rPr>
          <w:rFonts w:cs="Times New Roman"/>
          <w:szCs w:val="26"/>
          <w:lang w:val="en-US"/>
        </w:rPr>
        <w:t xml:space="preserve">- </w:t>
      </w:r>
      <w:r w:rsidR="00A11459" w:rsidRPr="00A11459">
        <w:rPr>
          <w:rFonts w:cs="Times New Roman"/>
          <w:szCs w:val="26"/>
          <w:lang w:val="en-US"/>
        </w:rPr>
        <w:t xml:space="preserve">Tên </w:t>
      </w:r>
      <w:r w:rsidR="006179B4">
        <w:rPr>
          <w:rFonts w:cs="Times New Roman"/>
          <w:szCs w:val="26"/>
          <w:lang w:val="en-US"/>
        </w:rPr>
        <w:t>bộ dữ liệu</w:t>
      </w:r>
      <w:r w:rsidR="00A11459" w:rsidRPr="00A11459">
        <w:rPr>
          <w:rFonts w:cs="Times New Roman"/>
          <w:szCs w:val="26"/>
          <w:lang w:val="en-US"/>
        </w:rPr>
        <w:t xml:space="preserve">: </w:t>
      </w:r>
      <w:r w:rsidR="00A753A9" w:rsidRPr="00A753A9">
        <w:rPr>
          <w:rFonts w:cs="Times New Roman"/>
          <w:szCs w:val="26"/>
          <w:lang w:val="en-US"/>
        </w:rPr>
        <w:t xml:space="preserve">Iowa Liquor Sales </w:t>
      </w:r>
    </w:p>
    <w:p w14:paraId="7A885FF5" w14:textId="303AF142" w:rsidR="00F04BB0" w:rsidRDefault="00A753A9" w:rsidP="008E6313">
      <w:pPr>
        <w:spacing w:after="0" w:line="360" w:lineRule="auto"/>
      </w:pPr>
      <w:r>
        <w:rPr>
          <w:rFonts w:cs="Times New Roman"/>
          <w:szCs w:val="26"/>
          <w:lang w:val="en-US"/>
        </w:rPr>
        <w:t xml:space="preserve">- </w:t>
      </w:r>
      <w:r w:rsidR="006179B4">
        <w:rPr>
          <w:rFonts w:cs="Times New Roman"/>
          <w:szCs w:val="26"/>
          <w:lang w:val="en-US"/>
        </w:rPr>
        <w:t>Nguồn</w:t>
      </w:r>
      <w:r>
        <w:rPr>
          <w:rFonts w:cs="Times New Roman"/>
          <w:szCs w:val="26"/>
          <w:lang w:val="en-US"/>
        </w:rPr>
        <w:t xml:space="preserve"> </w:t>
      </w:r>
      <w:r w:rsidR="006179B4">
        <w:rPr>
          <w:rFonts w:cs="Times New Roman"/>
          <w:szCs w:val="26"/>
          <w:lang w:val="en-US"/>
        </w:rPr>
        <w:t>bộ dữ liệu</w:t>
      </w:r>
      <w:r>
        <w:rPr>
          <w:rFonts w:cs="Times New Roman"/>
          <w:szCs w:val="26"/>
          <w:lang w:val="en-US"/>
        </w:rPr>
        <w:t>:</w:t>
      </w:r>
      <w:r w:rsidRPr="00A753A9">
        <w:rPr>
          <w:rFonts w:cs="Times New Roman"/>
          <w:i/>
          <w:iCs/>
          <w:color w:val="4472C4" w:themeColor="accent1"/>
          <w:szCs w:val="26"/>
          <w:lang w:val="en-US"/>
        </w:rPr>
        <w:t xml:space="preserve"> </w:t>
      </w:r>
      <w:hyperlink r:id="rId12" w:history="1">
        <w:r w:rsidR="00F04BB0" w:rsidRPr="00F04BB0">
          <w:rPr>
            <w:rStyle w:val="Hyperlink"/>
            <w:rFonts w:cs="Times New Roman"/>
            <w:i/>
            <w:iCs/>
            <w:color w:val="4472C4" w:themeColor="accent1"/>
            <w:szCs w:val="26"/>
          </w:rPr>
          <w:t>Iowa Liquor Sales | data.iowa.gov</w:t>
        </w:r>
      </w:hyperlink>
    </w:p>
    <w:p w14:paraId="45EF304B" w14:textId="14AAD826" w:rsidR="001C4205" w:rsidRDefault="001C4205" w:rsidP="008E6313">
      <w:pPr>
        <w:spacing w:after="0" w:line="360" w:lineRule="auto"/>
      </w:pPr>
      <w:r>
        <w:rPr>
          <w:rFonts w:cs="Times New Roman"/>
          <w:szCs w:val="26"/>
          <w:lang w:val="en-US"/>
        </w:rPr>
        <w:t xml:space="preserve">- </w:t>
      </w:r>
      <w:r w:rsidRPr="001C4205">
        <w:rPr>
          <w:rFonts w:cs="Times New Roman"/>
          <w:szCs w:val="26"/>
          <w:lang w:val="en-US"/>
        </w:rPr>
        <w:t xml:space="preserve">Bộ dữ liệu này chứa thông tin mua </w:t>
      </w:r>
      <w:r w:rsidR="00F3301B">
        <w:rPr>
          <w:rFonts w:cs="Times New Roman"/>
          <w:szCs w:val="26"/>
          <w:lang w:val="en-US"/>
        </w:rPr>
        <w:t>rượu</w:t>
      </w:r>
      <w:r w:rsidRPr="001C4205">
        <w:rPr>
          <w:rFonts w:cs="Times New Roman"/>
          <w:szCs w:val="26"/>
          <w:lang w:val="en-US"/>
        </w:rPr>
        <w:t xml:space="preserve"> mạnh của những người được cấp</w:t>
      </w:r>
      <w:r w:rsidR="005708B6">
        <w:rPr>
          <w:rFonts w:cs="Times New Roman"/>
          <w:szCs w:val="26"/>
          <w:lang w:val="en-US"/>
        </w:rPr>
        <w:t xml:space="preserve"> giấy</w:t>
      </w:r>
      <w:r w:rsidRPr="001C4205">
        <w:rPr>
          <w:rFonts w:cs="Times New Roman"/>
          <w:szCs w:val="26"/>
          <w:lang w:val="en-US"/>
        </w:rPr>
        <w:t xml:space="preserve"> phép rượu</w:t>
      </w:r>
      <w:r w:rsidR="0070742D">
        <w:rPr>
          <w:rFonts w:cs="Times New Roman"/>
          <w:szCs w:val="26"/>
          <w:lang w:val="en-US"/>
        </w:rPr>
        <w:t xml:space="preserve"> hạng</w:t>
      </w:r>
      <w:r w:rsidRPr="001C4205">
        <w:rPr>
          <w:rFonts w:cs="Times New Roman"/>
          <w:szCs w:val="26"/>
          <w:lang w:val="en-US"/>
        </w:rPr>
        <w:t xml:space="preserve"> “E” </w:t>
      </w:r>
      <w:r w:rsidR="00190F54">
        <w:rPr>
          <w:rFonts w:cs="Times New Roman"/>
          <w:szCs w:val="26"/>
          <w:lang w:val="en-US"/>
        </w:rPr>
        <w:t>của</w:t>
      </w:r>
      <w:r w:rsidRPr="001C4205">
        <w:rPr>
          <w:rFonts w:cs="Times New Roman"/>
          <w:szCs w:val="26"/>
          <w:lang w:val="en-US"/>
        </w:rPr>
        <w:t xml:space="preserve"> Iowa theo sản phẩm và ngày mua</w:t>
      </w:r>
      <w:r w:rsidR="00CC03F9">
        <w:rPr>
          <w:rFonts w:cs="Times New Roman"/>
          <w:szCs w:val="26"/>
          <w:lang w:val="en-US"/>
        </w:rPr>
        <w:t xml:space="preserve"> </w:t>
      </w:r>
      <w:r w:rsidR="00CC03F9" w:rsidRPr="00CC03F9">
        <w:rPr>
          <w:rFonts w:cs="Times New Roman"/>
          <w:szCs w:val="26"/>
          <w:lang w:val="en-US"/>
        </w:rPr>
        <w:t>từ ngày 1 tháng 1 năm 2012 đến hiện tại.</w:t>
      </w:r>
      <w:r w:rsidRPr="001C4205">
        <w:rPr>
          <w:rFonts w:cs="Times New Roman"/>
          <w:szCs w:val="26"/>
          <w:lang w:val="en-US"/>
        </w:rPr>
        <w:t xml:space="preserve"> Bộ dữ liệu có thể được sử dụng để phân tích tổng doanh số bán rượu mạnh ở Iowa của từng sản phẩm ở cấp độ cửa hàng.</w:t>
      </w:r>
      <w:r w:rsidR="00F3301B" w:rsidRPr="00F3301B">
        <w:t xml:space="preserve"> </w:t>
      </w:r>
    </w:p>
    <w:p w14:paraId="37008B5A" w14:textId="18DE9560" w:rsidR="000210B0" w:rsidRDefault="000210B0" w:rsidP="008E6313">
      <w:pPr>
        <w:spacing w:after="0" w:line="360" w:lineRule="auto"/>
        <w:rPr>
          <w:lang w:val="en-US"/>
        </w:rPr>
      </w:pPr>
      <w:r>
        <w:rPr>
          <w:lang w:val="en-US"/>
        </w:rPr>
        <w:t xml:space="preserve">- </w:t>
      </w:r>
      <w:r w:rsidRPr="000210B0">
        <w:rPr>
          <w:lang w:val="en-US"/>
        </w:rPr>
        <w:t>Dữ liệu được cung cấp bởi</w:t>
      </w:r>
      <w:r>
        <w:rPr>
          <w:lang w:val="en-US"/>
        </w:rPr>
        <w:t xml:space="preserve">: </w:t>
      </w:r>
      <w:r w:rsidRPr="000210B0">
        <w:rPr>
          <w:lang w:val="en-US"/>
        </w:rPr>
        <w:t>Bộ Thương mại Iowa, Bộ phận Đồ uống có cồn</w:t>
      </w:r>
    </w:p>
    <w:p w14:paraId="6E2036D3" w14:textId="4C546AFD" w:rsidR="00F3301B" w:rsidRPr="005171CA" w:rsidRDefault="00692102" w:rsidP="008E6313">
      <w:pPr>
        <w:spacing w:after="0" w:line="360" w:lineRule="auto"/>
        <w:rPr>
          <w:lang w:val="en-US"/>
        </w:rPr>
      </w:pPr>
      <w:r>
        <w:rPr>
          <w:lang w:val="en-US"/>
        </w:rPr>
        <w:t>-</w:t>
      </w:r>
      <w:r w:rsidR="00A21E5D">
        <w:rPr>
          <w:lang w:val="en-US"/>
        </w:rPr>
        <w:t xml:space="preserve"> </w:t>
      </w:r>
      <w:r>
        <w:rPr>
          <w:lang w:val="en-US"/>
        </w:rPr>
        <w:t>Kích thước</w:t>
      </w:r>
      <w:r w:rsidR="00C86D1A">
        <w:rPr>
          <w:lang w:val="en-US"/>
        </w:rPr>
        <w:t xml:space="preserve"> dữ liệu gốc</w:t>
      </w:r>
      <w:r>
        <w:rPr>
          <w:lang w:val="en-US"/>
        </w:rPr>
        <w:t xml:space="preserve">: </w:t>
      </w:r>
      <w:r w:rsidR="00AD3B5B" w:rsidRPr="00AD3B5B">
        <w:rPr>
          <w:rFonts w:cs="Times New Roman"/>
          <w:spacing w:val="4"/>
          <w:szCs w:val="26"/>
          <w:shd w:val="clear" w:color="auto" w:fill="FFFFFF"/>
        </w:rPr>
        <w:t>26,160,915</w:t>
      </w:r>
      <w:r w:rsidR="00AD3B5B">
        <w:rPr>
          <w:rFonts w:cs="Times New Roman"/>
          <w:spacing w:val="4"/>
          <w:szCs w:val="26"/>
          <w:shd w:val="clear" w:color="auto" w:fill="FFFFFF"/>
          <w:lang w:val="en-US"/>
        </w:rPr>
        <w:t xml:space="preserve"> d</w:t>
      </w:r>
      <w:r w:rsidR="00A56EB3">
        <w:rPr>
          <w:rFonts w:cs="Times New Roman"/>
          <w:spacing w:val="4"/>
          <w:szCs w:val="26"/>
          <w:shd w:val="clear" w:color="auto" w:fill="FFFFFF"/>
          <w:lang w:val="en-US"/>
        </w:rPr>
        <w:t>òng và 24 thuộc tính.</w:t>
      </w:r>
      <w:r w:rsidR="00C86D1A">
        <w:rPr>
          <w:rFonts w:cs="Times New Roman"/>
          <w:spacing w:val="4"/>
          <w:szCs w:val="26"/>
          <w:shd w:val="clear" w:color="auto" w:fill="FFFFFF"/>
          <w:lang w:val="en-US"/>
        </w:rPr>
        <w:t xml:space="preserve"> </w:t>
      </w:r>
      <w:r w:rsidR="00C86D1A">
        <w:rPr>
          <w:rStyle w:val="fontstyle01"/>
        </w:rPr>
        <w:t>Trong đồ án này bộ dữ liệu được</w:t>
      </w:r>
      <w:r w:rsidR="00C86D1A">
        <w:rPr>
          <w:rStyle w:val="fontstyle01"/>
          <w:lang w:val="en-US"/>
        </w:rPr>
        <w:t xml:space="preserve"> </w:t>
      </w:r>
      <w:r w:rsidR="00CE20D6">
        <w:rPr>
          <w:rStyle w:val="fontstyle01"/>
          <w:lang w:val="en-US"/>
        </w:rPr>
        <w:t xml:space="preserve">lấy từ ngày 2 tháng 1 năm 2022 đến ngày 31 tháng 1 năm 2022 và </w:t>
      </w:r>
      <w:r w:rsidR="00C86D1A">
        <w:rPr>
          <w:rStyle w:val="fontstyle01"/>
        </w:rPr>
        <w:t>lược</w:t>
      </w:r>
      <w:r w:rsidR="00C86D1A">
        <w:rPr>
          <w:rStyle w:val="fontstyle01"/>
          <w:lang w:val="en-US"/>
        </w:rPr>
        <w:t xml:space="preserve"> </w:t>
      </w:r>
      <w:r w:rsidR="00C86D1A">
        <w:rPr>
          <w:rStyle w:val="fontstyle01"/>
        </w:rPr>
        <w:t>bỏ bớt</w:t>
      </w:r>
      <w:r w:rsidR="00C86D1A">
        <w:rPr>
          <w:rFonts w:ascii="TimesNewRomanPSMT" w:hAnsi="TimesNewRomanPSMT"/>
          <w:color w:val="000000"/>
          <w:szCs w:val="26"/>
          <w:lang w:val="en-US"/>
        </w:rPr>
        <w:t xml:space="preserve"> </w:t>
      </w:r>
      <w:r w:rsidR="00C86D1A">
        <w:rPr>
          <w:rStyle w:val="fontstyle01"/>
        </w:rPr>
        <w:t xml:space="preserve">thuộc tính ít quan trọng, còn lại </w:t>
      </w:r>
      <w:r w:rsidR="005171CA">
        <w:rPr>
          <w:rStyle w:val="fontstyle01"/>
          <w:lang w:val="en-US"/>
        </w:rPr>
        <w:t>23</w:t>
      </w:r>
      <w:r w:rsidR="00C86D1A">
        <w:rPr>
          <w:rStyle w:val="fontstyle01"/>
        </w:rPr>
        <w:t xml:space="preserve"> thuộc tính được dùng để tiến hành thiết kế</w:t>
      </w:r>
      <w:r w:rsidR="00CE20D6">
        <w:rPr>
          <w:rFonts w:ascii="TimesNewRomanPSMT" w:hAnsi="TimesNewRomanPSMT"/>
          <w:color w:val="000000"/>
          <w:szCs w:val="26"/>
          <w:lang w:val="en-US"/>
        </w:rPr>
        <w:t xml:space="preserve"> </w:t>
      </w:r>
      <w:r w:rsidR="00C86D1A">
        <w:rPr>
          <w:rStyle w:val="fontstyle01"/>
        </w:rPr>
        <w:t>kho dữ liệu.</w:t>
      </w:r>
    </w:p>
    <w:p w14:paraId="5137112D" w14:textId="77777777" w:rsidR="00E847C4" w:rsidRPr="00E847C4" w:rsidRDefault="00E847C4" w:rsidP="008E6313">
      <w:pPr>
        <w:pStyle w:val="Heading2"/>
        <w:spacing w:before="120" w:after="120" w:line="360" w:lineRule="auto"/>
        <w:ind w:left="578" w:hanging="578"/>
      </w:pPr>
      <w:bookmarkStart w:id="215" w:name="_Toc132061968"/>
      <w:r w:rsidRPr="00E847C4">
        <w:t>Danh sách thuộc tính được phân tích</w:t>
      </w:r>
      <w:bookmarkEnd w:id="215"/>
    </w:p>
    <w:tbl>
      <w:tblPr>
        <w:tblStyle w:val="TableGrid"/>
        <w:tblW w:w="0" w:type="auto"/>
        <w:jc w:val="center"/>
        <w:tblLook w:val="04A0" w:firstRow="1" w:lastRow="0" w:firstColumn="1" w:lastColumn="0" w:noHBand="0" w:noVBand="1"/>
      </w:tblPr>
      <w:tblGrid>
        <w:gridCol w:w="838"/>
        <w:gridCol w:w="2730"/>
      </w:tblGrid>
      <w:tr w:rsidR="00256CB4" w14:paraId="3366C945" w14:textId="77777777" w:rsidTr="008E6313">
        <w:trPr>
          <w:jc w:val="center"/>
        </w:trPr>
        <w:tc>
          <w:tcPr>
            <w:tcW w:w="838" w:type="dxa"/>
          </w:tcPr>
          <w:p w14:paraId="436238E6" w14:textId="7EC4EDB9" w:rsidR="00256CB4" w:rsidRPr="00256CB4" w:rsidRDefault="00256CB4" w:rsidP="008E6313">
            <w:pPr>
              <w:spacing w:line="360" w:lineRule="auto"/>
              <w:jc w:val="center"/>
              <w:rPr>
                <w:b/>
                <w:bCs/>
                <w:szCs w:val="26"/>
                <w:lang w:val="en-US"/>
              </w:rPr>
            </w:pPr>
            <w:r>
              <w:rPr>
                <w:b/>
                <w:bCs/>
                <w:szCs w:val="26"/>
                <w:lang w:val="en-US"/>
              </w:rPr>
              <w:t>STT</w:t>
            </w:r>
          </w:p>
        </w:tc>
        <w:tc>
          <w:tcPr>
            <w:tcW w:w="2730" w:type="dxa"/>
          </w:tcPr>
          <w:p w14:paraId="2A2DA02E" w14:textId="23B72803" w:rsidR="00256CB4" w:rsidRPr="00256CB4" w:rsidRDefault="00256CB4" w:rsidP="008E6313">
            <w:pPr>
              <w:spacing w:line="360" w:lineRule="auto"/>
              <w:jc w:val="center"/>
              <w:rPr>
                <w:b/>
                <w:bCs/>
                <w:szCs w:val="26"/>
                <w:lang w:val="en-US"/>
              </w:rPr>
            </w:pPr>
            <w:r>
              <w:rPr>
                <w:b/>
                <w:bCs/>
                <w:szCs w:val="26"/>
                <w:lang w:val="en-US"/>
              </w:rPr>
              <w:t>Thuộc tính</w:t>
            </w:r>
          </w:p>
        </w:tc>
      </w:tr>
      <w:tr w:rsidR="002432AA" w:rsidRPr="002432AA" w14:paraId="169BC2C5" w14:textId="77777777" w:rsidTr="008E6313">
        <w:trPr>
          <w:jc w:val="center"/>
        </w:trPr>
        <w:tc>
          <w:tcPr>
            <w:tcW w:w="838" w:type="dxa"/>
          </w:tcPr>
          <w:p w14:paraId="09443DA0" w14:textId="2CF37A72" w:rsidR="002432AA" w:rsidRPr="002432AA" w:rsidRDefault="002432AA" w:rsidP="008E6313">
            <w:pPr>
              <w:spacing w:line="360" w:lineRule="auto"/>
              <w:jc w:val="center"/>
              <w:rPr>
                <w:szCs w:val="26"/>
                <w:lang w:val="en-US"/>
              </w:rPr>
            </w:pPr>
            <w:r>
              <w:rPr>
                <w:szCs w:val="26"/>
                <w:lang w:val="en-US"/>
              </w:rPr>
              <w:t>1</w:t>
            </w:r>
          </w:p>
        </w:tc>
        <w:tc>
          <w:tcPr>
            <w:tcW w:w="2730" w:type="dxa"/>
          </w:tcPr>
          <w:p w14:paraId="19FCE9A3" w14:textId="11842857" w:rsidR="002432AA" w:rsidRPr="002432AA" w:rsidRDefault="002432AA" w:rsidP="008E6313">
            <w:pPr>
              <w:spacing w:line="360" w:lineRule="auto"/>
              <w:jc w:val="left"/>
              <w:rPr>
                <w:szCs w:val="26"/>
              </w:rPr>
            </w:pPr>
            <w:r>
              <w:rPr>
                <w:szCs w:val="26"/>
              </w:rPr>
              <w:t>Invoice_Item_Number</w:t>
            </w:r>
          </w:p>
        </w:tc>
      </w:tr>
      <w:tr w:rsidR="002432AA" w:rsidRPr="002432AA" w14:paraId="35ED284D" w14:textId="77777777" w:rsidTr="008E6313">
        <w:trPr>
          <w:jc w:val="center"/>
        </w:trPr>
        <w:tc>
          <w:tcPr>
            <w:tcW w:w="838" w:type="dxa"/>
          </w:tcPr>
          <w:p w14:paraId="708BCE04" w14:textId="13AD4394" w:rsidR="002432AA" w:rsidRPr="002432AA" w:rsidRDefault="002432AA" w:rsidP="008E6313">
            <w:pPr>
              <w:spacing w:line="360" w:lineRule="auto"/>
              <w:jc w:val="center"/>
              <w:rPr>
                <w:szCs w:val="26"/>
                <w:lang w:val="en-US"/>
              </w:rPr>
            </w:pPr>
            <w:r>
              <w:rPr>
                <w:szCs w:val="26"/>
                <w:lang w:val="en-US"/>
              </w:rPr>
              <w:t>2</w:t>
            </w:r>
          </w:p>
        </w:tc>
        <w:tc>
          <w:tcPr>
            <w:tcW w:w="2730" w:type="dxa"/>
          </w:tcPr>
          <w:p w14:paraId="3E6B501C" w14:textId="30701454" w:rsidR="002432AA" w:rsidRPr="002432AA" w:rsidRDefault="002432AA" w:rsidP="008E6313">
            <w:pPr>
              <w:spacing w:line="360" w:lineRule="auto"/>
              <w:jc w:val="left"/>
              <w:rPr>
                <w:szCs w:val="26"/>
                <w:lang w:val="en-US"/>
              </w:rPr>
            </w:pPr>
            <w:r>
              <w:rPr>
                <w:szCs w:val="26"/>
                <w:lang w:val="en-US"/>
              </w:rPr>
              <w:t>Date</w:t>
            </w:r>
          </w:p>
        </w:tc>
      </w:tr>
      <w:tr w:rsidR="002432AA" w:rsidRPr="002432AA" w14:paraId="790D80E9" w14:textId="77777777" w:rsidTr="008E6313">
        <w:trPr>
          <w:jc w:val="center"/>
        </w:trPr>
        <w:tc>
          <w:tcPr>
            <w:tcW w:w="838" w:type="dxa"/>
          </w:tcPr>
          <w:p w14:paraId="662FDB8D" w14:textId="79064846" w:rsidR="002432AA" w:rsidRPr="002432AA" w:rsidRDefault="002432AA" w:rsidP="008E6313">
            <w:pPr>
              <w:spacing w:line="360" w:lineRule="auto"/>
              <w:jc w:val="center"/>
              <w:rPr>
                <w:szCs w:val="26"/>
                <w:lang w:val="en-US"/>
              </w:rPr>
            </w:pPr>
            <w:r>
              <w:rPr>
                <w:szCs w:val="26"/>
                <w:lang w:val="en-US"/>
              </w:rPr>
              <w:t>3</w:t>
            </w:r>
          </w:p>
        </w:tc>
        <w:tc>
          <w:tcPr>
            <w:tcW w:w="2730" w:type="dxa"/>
          </w:tcPr>
          <w:p w14:paraId="5506984C" w14:textId="6CE3DA94" w:rsidR="002432AA" w:rsidRPr="002432AA" w:rsidRDefault="002432AA" w:rsidP="008E6313">
            <w:pPr>
              <w:spacing w:line="360" w:lineRule="auto"/>
              <w:jc w:val="left"/>
              <w:rPr>
                <w:szCs w:val="26"/>
                <w:lang w:val="en-US"/>
              </w:rPr>
            </w:pPr>
            <w:r>
              <w:rPr>
                <w:szCs w:val="26"/>
                <w:lang w:val="en-US"/>
              </w:rPr>
              <w:t>Store_Number</w:t>
            </w:r>
          </w:p>
        </w:tc>
      </w:tr>
      <w:tr w:rsidR="002432AA" w:rsidRPr="002432AA" w14:paraId="619A2DBD" w14:textId="77777777" w:rsidTr="008E6313">
        <w:trPr>
          <w:jc w:val="center"/>
        </w:trPr>
        <w:tc>
          <w:tcPr>
            <w:tcW w:w="838" w:type="dxa"/>
          </w:tcPr>
          <w:p w14:paraId="16175AAA" w14:textId="010F9886" w:rsidR="002432AA" w:rsidRPr="002432AA" w:rsidRDefault="002432AA" w:rsidP="008E6313">
            <w:pPr>
              <w:spacing w:line="360" w:lineRule="auto"/>
              <w:jc w:val="center"/>
              <w:rPr>
                <w:szCs w:val="26"/>
                <w:lang w:val="en-US"/>
              </w:rPr>
            </w:pPr>
            <w:r>
              <w:rPr>
                <w:szCs w:val="26"/>
                <w:lang w:val="en-US"/>
              </w:rPr>
              <w:t>4</w:t>
            </w:r>
          </w:p>
        </w:tc>
        <w:tc>
          <w:tcPr>
            <w:tcW w:w="2730" w:type="dxa"/>
          </w:tcPr>
          <w:p w14:paraId="18FDF484" w14:textId="32EE4EAC" w:rsidR="002432AA" w:rsidRPr="00C37BF5" w:rsidRDefault="00C37BF5" w:rsidP="008E6313">
            <w:pPr>
              <w:spacing w:line="360" w:lineRule="auto"/>
              <w:jc w:val="left"/>
              <w:rPr>
                <w:szCs w:val="26"/>
                <w:lang w:val="en-US"/>
              </w:rPr>
            </w:pPr>
            <w:r>
              <w:rPr>
                <w:szCs w:val="26"/>
                <w:lang w:val="en-US"/>
              </w:rPr>
              <w:t>Store_Name</w:t>
            </w:r>
          </w:p>
        </w:tc>
      </w:tr>
      <w:tr w:rsidR="002432AA" w:rsidRPr="002432AA" w14:paraId="2C579F7A" w14:textId="77777777" w:rsidTr="008E6313">
        <w:trPr>
          <w:jc w:val="center"/>
        </w:trPr>
        <w:tc>
          <w:tcPr>
            <w:tcW w:w="838" w:type="dxa"/>
          </w:tcPr>
          <w:p w14:paraId="72D997EE" w14:textId="4E5B0028" w:rsidR="002432AA" w:rsidRPr="002432AA" w:rsidRDefault="002432AA" w:rsidP="008E6313">
            <w:pPr>
              <w:spacing w:line="360" w:lineRule="auto"/>
              <w:jc w:val="center"/>
              <w:rPr>
                <w:szCs w:val="26"/>
                <w:lang w:val="en-US"/>
              </w:rPr>
            </w:pPr>
            <w:r>
              <w:rPr>
                <w:szCs w:val="26"/>
                <w:lang w:val="en-US"/>
              </w:rPr>
              <w:t>5</w:t>
            </w:r>
          </w:p>
        </w:tc>
        <w:tc>
          <w:tcPr>
            <w:tcW w:w="2730" w:type="dxa"/>
          </w:tcPr>
          <w:p w14:paraId="20A6715C" w14:textId="511DEE91" w:rsidR="002432AA" w:rsidRPr="00C37BF5" w:rsidRDefault="00C37BF5" w:rsidP="008E6313">
            <w:pPr>
              <w:spacing w:line="360" w:lineRule="auto"/>
              <w:jc w:val="left"/>
              <w:rPr>
                <w:szCs w:val="26"/>
                <w:lang w:val="en-US"/>
              </w:rPr>
            </w:pPr>
            <w:r>
              <w:rPr>
                <w:szCs w:val="26"/>
                <w:lang w:val="en-US"/>
              </w:rPr>
              <w:t>Address</w:t>
            </w:r>
          </w:p>
        </w:tc>
      </w:tr>
      <w:tr w:rsidR="002432AA" w:rsidRPr="002432AA" w14:paraId="3E0AD77D" w14:textId="77777777" w:rsidTr="008E6313">
        <w:trPr>
          <w:jc w:val="center"/>
        </w:trPr>
        <w:tc>
          <w:tcPr>
            <w:tcW w:w="838" w:type="dxa"/>
          </w:tcPr>
          <w:p w14:paraId="388DE8FB" w14:textId="1421D035" w:rsidR="002432AA" w:rsidRPr="002432AA" w:rsidRDefault="002432AA" w:rsidP="008E6313">
            <w:pPr>
              <w:spacing w:line="360" w:lineRule="auto"/>
              <w:jc w:val="center"/>
              <w:rPr>
                <w:szCs w:val="26"/>
                <w:lang w:val="en-US"/>
              </w:rPr>
            </w:pPr>
            <w:r>
              <w:rPr>
                <w:szCs w:val="26"/>
                <w:lang w:val="en-US"/>
              </w:rPr>
              <w:t>6</w:t>
            </w:r>
          </w:p>
        </w:tc>
        <w:tc>
          <w:tcPr>
            <w:tcW w:w="2730" w:type="dxa"/>
          </w:tcPr>
          <w:p w14:paraId="372FC0F9" w14:textId="7AF20824" w:rsidR="002432AA" w:rsidRPr="00C37BF5" w:rsidRDefault="00C37BF5" w:rsidP="008E6313">
            <w:pPr>
              <w:spacing w:line="360" w:lineRule="auto"/>
              <w:jc w:val="left"/>
              <w:rPr>
                <w:szCs w:val="26"/>
                <w:lang w:val="en-US"/>
              </w:rPr>
            </w:pPr>
            <w:r>
              <w:rPr>
                <w:szCs w:val="26"/>
                <w:lang w:val="en-US"/>
              </w:rPr>
              <w:t>City</w:t>
            </w:r>
          </w:p>
        </w:tc>
      </w:tr>
      <w:tr w:rsidR="002432AA" w:rsidRPr="002432AA" w14:paraId="04408C32" w14:textId="77777777" w:rsidTr="008E6313">
        <w:trPr>
          <w:jc w:val="center"/>
        </w:trPr>
        <w:tc>
          <w:tcPr>
            <w:tcW w:w="838" w:type="dxa"/>
          </w:tcPr>
          <w:p w14:paraId="40F9B7BE" w14:textId="703D3FBE" w:rsidR="002432AA" w:rsidRPr="002432AA" w:rsidRDefault="002432AA" w:rsidP="008E6313">
            <w:pPr>
              <w:spacing w:line="360" w:lineRule="auto"/>
              <w:jc w:val="center"/>
              <w:rPr>
                <w:szCs w:val="26"/>
                <w:lang w:val="en-US"/>
              </w:rPr>
            </w:pPr>
            <w:r>
              <w:rPr>
                <w:szCs w:val="26"/>
                <w:lang w:val="en-US"/>
              </w:rPr>
              <w:t>7</w:t>
            </w:r>
          </w:p>
        </w:tc>
        <w:tc>
          <w:tcPr>
            <w:tcW w:w="2730" w:type="dxa"/>
          </w:tcPr>
          <w:p w14:paraId="470ACBFD" w14:textId="56B976A3" w:rsidR="002432AA" w:rsidRPr="00C37BF5" w:rsidRDefault="00C37BF5" w:rsidP="008E6313">
            <w:pPr>
              <w:spacing w:line="360" w:lineRule="auto"/>
              <w:jc w:val="left"/>
              <w:rPr>
                <w:szCs w:val="26"/>
                <w:lang w:val="en-US"/>
              </w:rPr>
            </w:pPr>
            <w:r>
              <w:rPr>
                <w:szCs w:val="26"/>
                <w:lang w:val="en-US"/>
              </w:rPr>
              <w:t>Zip_Code</w:t>
            </w:r>
          </w:p>
        </w:tc>
      </w:tr>
      <w:tr w:rsidR="002432AA" w:rsidRPr="002432AA" w14:paraId="0F271F6A" w14:textId="77777777" w:rsidTr="008E6313">
        <w:trPr>
          <w:jc w:val="center"/>
        </w:trPr>
        <w:tc>
          <w:tcPr>
            <w:tcW w:w="838" w:type="dxa"/>
          </w:tcPr>
          <w:p w14:paraId="77874900" w14:textId="6AECE68B" w:rsidR="002432AA" w:rsidRDefault="002432AA" w:rsidP="008E6313">
            <w:pPr>
              <w:spacing w:line="360" w:lineRule="auto"/>
              <w:jc w:val="center"/>
              <w:rPr>
                <w:szCs w:val="26"/>
                <w:lang w:val="en-US"/>
              </w:rPr>
            </w:pPr>
            <w:r>
              <w:rPr>
                <w:szCs w:val="26"/>
                <w:lang w:val="en-US"/>
              </w:rPr>
              <w:t>8</w:t>
            </w:r>
          </w:p>
        </w:tc>
        <w:tc>
          <w:tcPr>
            <w:tcW w:w="2730" w:type="dxa"/>
          </w:tcPr>
          <w:p w14:paraId="1C088D72" w14:textId="6361052A" w:rsidR="002432AA" w:rsidRPr="009B734B" w:rsidRDefault="009B734B" w:rsidP="008E6313">
            <w:pPr>
              <w:spacing w:line="360" w:lineRule="auto"/>
              <w:jc w:val="left"/>
              <w:rPr>
                <w:szCs w:val="26"/>
                <w:lang w:val="en-US"/>
              </w:rPr>
            </w:pPr>
            <w:r>
              <w:rPr>
                <w:szCs w:val="26"/>
                <w:lang w:val="en-US"/>
              </w:rPr>
              <w:t>County</w:t>
            </w:r>
          </w:p>
        </w:tc>
      </w:tr>
      <w:tr w:rsidR="002432AA" w:rsidRPr="002432AA" w14:paraId="74E14462" w14:textId="77777777" w:rsidTr="008E6313">
        <w:trPr>
          <w:jc w:val="center"/>
        </w:trPr>
        <w:tc>
          <w:tcPr>
            <w:tcW w:w="838" w:type="dxa"/>
          </w:tcPr>
          <w:p w14:paraId="72FDED17" w14:textId="01095FD6" w:rsidR="002432AA" w:rsidRDefault="002432AA" w:rsidP="008E6313">
            <w:pPr>
              <w:spacing w:line="360" w:lineRule="auto"/>
              <w:jc w:val="center"/>
              <w:rPr>
                <w:szCs w:val="26"/>
                <w:lang w:val="en-US"/>
              </w:rPr>
            </w:pPr>
            <w:r>
              <w:rPr>
                <w:szCs w:val="26"/>
                <w:lang w:val="en-US"/>
              </w:rPr>
              <w:t>9</w:t>
            </w:r>
          </w:p>
        </w:tc>
        <w:tc>
          <w:tcPr>
            <w:tcW w:w="2730" w:type="dxa"/>
          </w:tcPr>
          <w:p w14:paraId="127D8844" w14:textId="22D3DB68" w:rsidR="002432AA" w:rsidRPr="009B734B" w:rsidRDefault="009B734B" w:rsidP="008E6313">
            <w:pPr>
              <w:spacing w:line="360" w:lineRule="auto"/>
              <w:jc w:val="left"/>
              <w:rPr>
                <w:szCs w:val="26"/>
                <w:lang w:val="en-US"/>
              </w:rPr>
            </w:pPr>
            <w:r>
              <w:rPr>
                <w:szCs w:val="26"/>
                <w:lang w:val="en-US"/>
              </w:rPr>
              <w:t>County_Number</w:t>
            </w:r>
          </w:p>
        </w:tc>
      </w:tr>
      <w:tr w:rsidR="002432AA" w:rsidRPr="002432AA" w14:paraId="5487C0AF" w14:textId="77777777" w:rsidTr="008E6313">
        <w:trPr>
          <w:jc w:val="center"/>
        </w:trPr>
        <w:tc>
          <w:tcPr>
            <w:tcW w:w="838" w:type="dxa"/>
          </w:tcPr>
          <w:p w14:paraId="49DF631F" w14:textId="1C8D5A26" w:rsidR="002432AA" w:rsidRDefault="002432AA" w:rsidP="008E6313">
            <w:pPr>
              <w:spacing w:line="360" w:lineRule="auto"/>
              <w:jc w:val="center"/>
              <w:rPr>
                <w:szCs w:val="26"/>
                <w:lang w:val="en-US"/>
              </w:rPr>
            </w:pPr>
            <w:r>
              <w:rPr>
                <w:szCs w:val="26"/>
                <w:lang w:val="en-US"/>
              </w:rPr>
              <w:t>10</w:t>
            </w:r>
          </w:p>
        </w:tc>
        <w:tc>
          <w:tcPr>
            <w:tcW w:w="2730" w:type="dxa"/>
          </w:tcPr>
          <w:p w14:paraId="19EA81F1" w14:textId="70E7F835" w:rsidR="002432AA" w:rsidRPr="009B734B" w:rsidRDefault="009B734B" w:rsidP="008E6313">
            <w:pPr>
              <w:spacing w:line="360" w:lineRule="auto"/>
              <w:jc w:val="left"/>
              <w:rPr>
                <w:szCs w:val="26"/>
                <w:lang w:val="en-US"/>
              </w:rPr>
            </w:pPr>
            <w:r>
              <w:rPr>
                <w:szCs w:val="26"/>
                <w:lang w:val="en-US"/>
              </w:rPr>
              <w:t>Category</w:t>
            </w:r>
          </w:p>
        </w:tc>
      </w:tr>
      <w:tr w:rsidR="002432AA" w:rsidRPr="002432AA" w14:paraId="3653515A" w14:textId="77777777" w:rsidTr="008E6313">
        <w:trPr>
          <w:jc w:val="center"/>
        </w:trPr>
        <w:tc>
          <w:tcPr>
            <w:tcW w:w="838" w:type="dxa"/>
          </w:tcPr>
          <w:p w14:paraId="1A8B1D1F" w14:textId="76748784" w:rsidR="002432AA" w:rsidRDefault="002432AA" w:rsidP="008E6313">
            <w:pPr>
              <w:spacing w:line="360" w:lineRule="auto"/>
              <w:jc w:val="center"/>
              <w:rPr>
                <w:szCs w:val="26"/>
                <w:lang w:val="en-US"/>
              </w:rPr>
            </w:pPr>
            <w:r>
              <w:rPr>
                <w:szCs w:val="26"/>
                <w:lang w:val="en-US"/>
              </w:rPr>
              <w:t>11</w:t>
            </w:r>
          </w:p>
        </w:tc>
        <w:tc>
          <w:tcPr>
            <w:tcW w:w="2730" w:type="dxa"/>
          </w:tcPr>
          <w:p w14:paraId="65E8FD89" w14:textId="4700C050" w:rsidR="002432AA" w:rsidRPr="009B734B" w:rsidRDefault="009B734B" w:rsidP="006931C6">
            <w:pPr>
              <w:tabs>
                <w:tab w:val="right" w:pos="2514"/>
              </w:tabs>
              <w:spacing w:line="360" w:lineRule="auto"/>
              <w:jc w:val="left"/>
              <w:rPr>
                <w:szCs w:val="26"/>
                <w:lang w:val="en-US"/>
              </w:rPr>
            </w:pPr>
            <w:r>
              <w:rPr>
                <w:szCs w:val="26"/>
                <w:lang w:val="en-US"/>
              </w:rPr>
              <w:t>Category_N</w:t>
            </w:r>
            <w:r w:rsidR="006931C6">
              <w:rPr>
                <w:szCs w:val="26"/>
                <w:lang w:val="en-US"/>
              </w:rPr>
              <w:t>ame</w:t>
            </w:r>
          </w:p>
        </w:tc>
      </w:tr>
      <w:tr w:rsidR="002432AA" w:rsidRPr="002432AA" w14:paraId="252D4595" w14:textId="77777777" w:rsidTr="008E6313">
        <w:trPr>
          <w:jc w:val="center"/>
        </w:trPr>
        <w:tc>
          <w:tcPr>
            <w:tcW w:w="838" w:type="dxa"/>
          </w:tcPr>
          <w:p w14:paraId="1943DCD3" w14:textId="2F118BFB" w:rsidR="002432AA" w:rsidRDefault="008E6313" w:rsidP="008E6313">
            <w:pPr>
              <w:tabs>
                <w:tab w:val="center" w:pos="311"/>
              </w:tabs>
              <w:spacing w:line="360" w:lineRule="auto"/>
              <w:rPr>
                <w:szCs w:val="26"/>
                <w:lang w:val="en-US"/>
              </w:rPr>
            </w:pPr>
            <w:r>
              <w:rPr>
                <w:szCs w:val="26"/>
                <w:lang w:val="en-US"/>
              </w:rPr>
              <w:tab/>
            </w:r>
            <w:r w:rsidR="002432AA">
              <w:rPr>
                <w:szCs w:val="26"/>
                <w:lang w:val="en-US"/>
              </w:rPr>
              <w:t>12</w:t>
            </w:r>
          </w:p>
        </w:tc>
        <w:tc>
          <w:tcPr>
            <w:tcW w:w="2730" w:type="dxa"/>
          </w:tcPr>
          <w:p w14:paraId="5B7B5308" w14:textId="6E302F3D" w:rsidR="002432AA" w:rsidRPr="00744589" w:rsidRDefault="00744589" w:rsidP="008E6313">
            <w:pPr>
              <w:spacing w:line="360" w:lineRule="auto"/>
              <w:jc w:val="left"/>
              <w:rPr>
                <w:szCs w:val="26"/>
                <w:lang w:val="en-US"/>
              </w:rPr>
            </w:pPr>
            <w:r>
              <w:rPr>
                <w:szCs w:val="26"/>
                <w:lang w:val="en-US"/>
              </w:rPr>
              <w:t>Vendor_Number</w:t>
            </w:r>
          </w:p>
        </w:tc>
      </w:tr>
      <w:tr w:rsidR="002432AA" w:rsidRPr="002432AA" w14:paraId="18B020DA" w14:textId="77777777" w:rsidTr="008E6313">
        <w:trPr>
          <w:jc w:val="center"/>
        </w:trPr>
        <w:tc>
          <w:tcPr>
            <w:tcW w:w="838" w:type="dxa"/>
          </w:tcPr>
          <w:p w14:paraId="7419548F" w14:textId="7FFD83F9" w:rsidR="002432AA" w:rsidRDefault="002432AA" w:rsidP="008E6313">
            <w:pPr>
              <w:spacing w:line="360" w:lineRule="auto"/>
              <w:jc w:val="center"/>
              <w:rPr>
                <w:szCs w:val="26"/>
                <w:lang w:val="en-US"/>
              </w:rPr>
            </w:pPr>
            <w:r>
              <w:rPr>
                <w:szCs w:val="26"/>
                <w:lang w:val="en-US"/>
              </w:rPr>
              <w:t>13</w:t>
            </w:r>
          </w:p>
        </w:tc>
        <w:tc>
          <w:tcPr>
            <w:tcW w:w="2730" w:type="dxa"/>
          </w:tcPr>
          <w:p w14:paraId="0ACDEAAA" w14:textId="4E0A3F67" w:rsidR="002432AA" w:rsidRPr="00744589" w:rsidRDefault="00744589" w:rsidP="008E6313">
            <w:pPr>
              <w:spacing w:line="360" w:lineRule="auto"/>
              <w:jc w:val="left"/>
              <w:rPr>
                <w:szCs w:val="26"/>
                <w:lang w:val="en-US"/>
              </w:rPr>
            </w:pPr>
            <w:r>
              <w:rPr>
                <w:szCs w:val="26"/>
                <w:lang w:val="en-US"/>
              </w:rPr>
              <w:t>Vendor_Name</w:t>
            </w:r>
          </w:p>
        </w:tc>
      </w:tr>
      <w:tr w:rsidR="002432AA" w:rsidRPr="002432AA" w14:paraId="2D35E018" w14:textId="77777777" w:rsidTr="008E6313">
        <w:trPr>
          <w:jc w:val="center"/>
        </w:trPr>
        <w:tc>
          <w:tcPr>
            <w:tcW w:w="838" w:type="dxa"/>
          </w:tcPr>
          <w:p w14:paraId="253D9184" w14:textId="43EBA9B2" w:rsidR="002432AA" w:rsidRDefault="002432AA" w:rsidP="008E6313">
            <w:pPr>
              <w:spacing w:line="360" w:lineRule="auto"/>
              <w:jc w:val="center"/>
              <w:rPr>
                <w:szCs w:val="26"/>
                <w:lang w:val="en-US"/>
              </w:rPr>
            </w:pPr>
            <w:r>
              <w:rPr>
                <w:szCs w:val="26"/>
                <w:lang w:val="en-US"/>
              </w:rPr>
              <w:t>14</w:t>
            </w:r>
          </w:p>
        </w:tc>
        <w:tc>
          <w:tcPr>
            <w:tcW w:w="2730" w:type="dxa"/>
          </w:tcPr>
          <w:p w14:paraId="46044773" w14:textId="501A98EC" w:rsidR="002432AA" w:rsidRPr="00744589" w:rsidRDefault="00744589" w:rsidP="008E6313">
            <w:pPr>
              <w:spacing w:line="360" w:lineRule="auto"/>
              <w:jc w:val="left"/>
              <w:rPr>
                <w:szCs w:val="26"/>
                <w:lang w:val="en-US"/>
              </w:rPr>
            </w:pPr>
            <w:r>
              <w:rPr>
                <w:szCs w:val="26"/>
                <w:lang w:val="en-US"/>
              </w:rPr>
              <w:t>Item_Number</w:t>
            </w:r>
          </w:p>
        </w:tc>
      </w:tr>
      <w:tr w:rsidR="00744589" w:rsidRPr="002432AA" w14:paraId="451FC449" w14:textId="77777777" w:rsidTr="008E6313">
        <w:trPr>
          <w:jc w:val="center"/>
        </w:trPr>
        <w:tc>
          <w:tcPr>
            <w:tcW w:w="838" w:type="dxa"/>
          </w:tcPr>
          <w:p w14:paraId="1ECC1129" w14:textId="37B06674" w:rsidR="00744589" w:rsidRDefault="00744589" w:rsidP="008E6313">
            <w:pPr>
              <w:spacing w:line="360" w:lineRule="auto"/>
              <w:jc w:val="center"/>
              <w:rPr>
                <w:szCs w:val="26"/>
                <w:lang w:val="en-US"/>
              </w:rPr>
            </w:pPr>
            <w:r>
              <w:rPr>
                <w:szCs w:val="26"/>
                <w:lang w:val="en-US"/>
              </w:rPr>
              <w:lastRenderedPageBreak/>
              <w:t>15</w:t>
            </w:r>
          </w:p>
        </w:tc>
        <w:tc>
          <w:tcPr>
            <w:tcW w:w="2730" w:type="dxa"/>
          </w:tcPr>
          <w:p w14:paraId="15BB14F5" w14:textId="08448B7F" w:rsidR="00744589" w:rsidRDefault="00744589" w:rsidP="008E6313">
            <w:pPr>
              <w:spacing w:line="360" w:lineRule="auto"/>
              <w:jc w:val="left"/>
              <w:rPr>
                <w:szCs w:val="26"/>
                <w:lang w:val="en-US"/>
              </w:rPr>
            </w:pPr>
            <w:r>
              <w:rPr>
                <w:szCs w:val="26"/>
                <w:lang w:val="en-US"/>
              </w:rPr>
              <w:t>Item_Description</w:t>
            </w:r>
          </w:p>
        </w:tc>
      </w:tr>
      <w:tr w:rsidR="00744589" w:rsidRPr="002432AA" w14:paraId="07C44BAF" w14:textId="77777777" w:rsidTr="008E6313">
        <w:trPr>
          <w:jc w:val="center"/>
        </w:trPr>
        <w:tc>
          <w:tcPr>
            <w:tcW w:w="838" w:type="dxa"/>
          </w:tcPr>
          <w:p w14:paraId="45F8539C" w14:textId="020B64DC" w:rsidR="00744589" w:rsidRDefault="00744589" w:rsidP="008E6313">
            <w:pPr>
              <w:spacing w:line="360" w:lineRule="auto"/>
              <w:jc w:val="center"/>
              <w:rPr>
                <w:szCs w:val="26"/>
                <w:lang w:val="en-US"/>
              </w:rPr>
            </w:pPr>
            <w:r>
              <w:rPr>
                <w:szCs w:val="26"/>
                <w:lang w:val="en-US"/>
              </w:rPr>
              <w:t>16</w:t>
            </w:r>
          </w:p>
        </w:tc>
        <w:tc>
          <w:tcPr>
            <w:tcW w:w="2730" w:type="dxa"/>
          </w:tcPr>
          <w:p w14:paraId="62AC51A0" w14:textId="63E9071D" w:rsidR="00744589" w:rsidRDefault="00744589" w:rsidP="008E6313">
            <w:pPr>
              <w:spacing w:line="360" w:lineRule="auto"/>
              <w:jc w:val="left"/>
              <w:rPr>
                <w:szCs w:val="26"/>
                <w:lang w:val="en-US"/>
              </w:rPr>
            </w:pPr>
            <w:r>
              <w:rPr>
                <w:szCs w:val="26"/>
                <w:lang w:val="en-US"/>
              </w:rPr>
              <w:t>Pack</w:t>
            </w:r>
          </w:p>
        </w:tc>
      </w:tr>
      <w:tr w:rsidR="00744589" w:rsidRPr="002432AA" w14:paraId="06EA5EED" w14:textId="77777777" w:rsidTr="008E6313">
        <w:trPr>
          <w:jc w:val="center"/>
        </w:trPr>
        <w:tc>
          <w:tcPr>
            <w:tcW w:w="838" w:type="dxa"/>
          </w:tcPr>
          <w:p w14:paraId="611D5F69" w14:textId="220E20EA" w:rsidR="00744589" w:rsidRDefault="004C5E49" w:rsidP="008E6313">
            <w:pPr>
              <w:spacing w:line="360" w:lineRule="auto"/>
              <w:jc w:val="center"/>
              <w:rPr>
                <w:szCs w:val="26"/>
                <w:lang w:val="en-US"/>
              </w:rPr>
            </w:pPr>
            <w:r>
              <w:rPr>
                <w:szCs w:val="26"/>
                <w:lang w:val="en-US"/>
              </w:rPr>
              <w:t>17</w:t>
            </w:r>
          </w:p>
        </w:tc>
        <w:tc>
          <w:tcPr>
            <w:tcW w:w="2730" w:type="dxa"/>
          </w:tcPr>
          <w:p w14:paraId="3EE233CF" w14:textId="67B55024" w:rsidR="00744589" w:rsidRDefault="004C5E49" w:rsidP="008E6313">
            <w:pPr>
              <w:spacing w:line="360" w:lineRule="auto"/>
              <w:jc w:val="left"/>
              <w:rPr>
                <w:szCs w:val="26"/>
                <w:lang w:val="en-US"/>
              </w:rPr>
            </w:pPr>
            <w:r>
              <w:rPr>
                <w:szCs w:val="26"/>
                <w:lang w:val="en-US"/>
              </w:rPr>
              <w:t>Bottle_Volume</w:t>
            </w:r>
          </w:p>
        </w:tc>
      </w:tr>
      <w:tr w:rsidR="004C5E49" w:rsidRPr="002432AA" w14:paraId="13439143" w14:textId="77777777" w:rsidTr="008E6313">
        <w:trPr>
          <w:jc w:val="center"/>
        </w:trPr>
        <w:tc>
          <w:tcPr>
            <w:tcW w:w="838" w:type="dxa"/>
          </w:tcPr>
          <w:p w14:paraId="7E694E87" w14:textId="04293F02" w:rsidR="004C5E49" w:rsidRDefault="004C5E49" w:rsidP="008E6313">
            <w:pPr>
              <w:spacing w:line="360" w:lineRule="auto"/>
              <w:jc w:val="center"/>
              <w:rPr>
                <w:szCs w:val="26"/>
                <w:lang w:val="en-US"/>
              </w:rPr>
            </w:pPr>
            <w:r>
              <w:rPr>
                <w:szCs w:val="26"/>
                <w:lang w:val="en-US"/>
              </w:rPr>
              <w:t>18</w:t>
            </w:r>
          </w:p>
        </w:tc>
        <w:tc>
          <w:tcPr>
            <w:tcW w:w="2730" w:type="dxa"/>
          </w:tcPr>
          <w:p w14:paraId="28F67DC4" w14:textId="330D9519" w:rsidR="004C5E49" w:rsidRDefault="004C5E49" w:rsidP="008E6313">
            <w:pPr>
              <w:spacing w:line="360" w:lineRule="auto"/>
              <w:jc w:val="left"/>
              <w:rPr>
                <w:szCs w:val="26"/>
                <w:lang w:val="en-US"/>
              </w:rPr>
            </w:pPr>
            <w:r>
              <w:rPr>
                <w:szCs w:val="26"/>
                <w:lang w:val="en-US"/>
              </w:rPr>
              <w:t>State_Bottle_Cost</w:t>
            </w:r>
          </w:p>
        </w:tc>
      </w:tr>
      <w:tr w:rsidR="004C5E49" w:rsidRPr="002432AA" w14:paraId="12262D07" w14:textId="77777777" w:rsidTr="008E6313">
        <w:trPr>
          <w:jc w:val="center"/>
        </w:trPr>
        <w:tc>
          <w:tcPr>
            <w:tcW w:w="838" w:type="dxa"/>
          </w:tcPr>
          <w:p w14:paraId="65B01120" w14:textId="7A65B601" w:rsidR="004C5E49" w:rsidRDefault="004C5E49" w:rsidP="008E6313">
            <w:pPr>
              <w:spacing w:line="360" w:lineRule="auto"/>
              <w:jc w:val="center"/>
              <w:rPr>
                <w:szCs w:val="26"/>
                <w:lang w:val="en-US"/>
              </w:rPr>
            </w:pPr>
            <w:r>
              <w:rPr>
                <w:szCs w:val="26"/>
                <w:lang w:val="en-US"/>
              </w:rPr>
              <w:t>19</w:t>
            </w:r>
          </w:p>
        </w:tc>
        <w:tc>
          <w:tcPr>
            <w:tcW w:w="2730" w:type="dxa"/>
          </w:tcPr>
          <w:p w14:paraId="2E8DD4B7" w14:textId="10B8618F" w:rsidR="004C5E49" w:rsidRDefault="00EF7765" w:rsidP="008E6313">
            <w:pPr>
              <w:spacing w:line="360" w:lineRule="auto"/>
              <w:jc w:val="left"/>
              <w:rPr>
                <w:szCs w:val="26"/>
                <w:lang w:val="en-US"/>
              </w:rPr>
            </w:pPr>
            <w:r>
              <w:rPr>
                <w:szCs w:val="26"/>
                <w:lang w:val="en-US"/>
              </w:rPr>
              <w:t>State_Bottle_Retail</w:t>
            </w:r>
          </w:p>
        </w:tc>
      </w:tr>
      <w:tr w:rsidR="00EF7765" w:rsidRPr="002432AA" w14:paraId="7634AEDB" w14:textId="77777777" w:rsidTr="008E6313">
        <w:trPr>
          <w:jc w:val="center"/>
        </w:trPr>
        <w:tc>
          <w:tcPr>
            <w:tcW w:w="838" w:type="dxa"/>
          </w:tcPr>
          <w:p w14:paraId="20318EAA" w14:textId="0AE8291B" w:rsidR="00EF7765" w:rsidRDefault="007D5E8F" w:rsidP="008E6313">
            <w:pPr>
              <w:spacing w:line="360" w:lineRule="auto"/>
              <w:jc w:val="center"/>
              <w:rPr>
                <w:szCs w:val="26"/>
                <w:lang w:val="en-US"/>
              </w:rPr>
            </w:pPr>
            <w:r>
              <w:rPr>
                <w:szCs w:val="26"/>
                <w:lang w:val="en-US"/>
              </w:rPr>
              <w:t>20</w:t>
            </w:r>
          </w:p>
        </w:tc>
        <w:tc>
          <w:tcPr>
            <w:tcW w:w="2730" w:type="dxa"/>
          </w:tcPr>
          <w:p w14:paraId="283AE374" w14:textId="31FE37D1" w:rsidR="00EF7765" w:rsidRDefault="007D5E8F" w:rsidP="008E6313">
            <w:pPr>
              <w:spacing w:line="360" w:lineRule="auto"/>
              <w:jc w:val="left"/>
              <w:rPr>
                <w:szCs w:val="26"/>
                <w:lang w:val="en-US"/>
              </w:rPr>
            </w:pPr>
            <w:r>
              <w:rPr>
                <w:szCs w:val="26"/>
                <w:lang w:val="en-US"/>
              </w:rPr>
              <w:t>Bottles_Sold</w:t>
            </w:r>
          </w:p>
        </w:tc>
      </w:tr>
      <w:tr w:rsidR="007D5E8F" w:rsidRPr="002432AA" w14:paraId="5C139950" w14:textId="77777777" w:rsidTr="008E6313">
        <w:trPr>
          <w:jc w:val="center"/>
        </w:trPr>
        <w:tc>
          <w:tcPr>
            <w:tcW w:w="838" w:type="dxa"/>
          </w:tcPr>
          <w:p w14:paraId="3F69F362" w14:textId="10734A83" w:rsidR="007D5E8F" w:rsidRDefault="007D5E8F" w:rsidP="008E6313">
            <w:pPr>
              <w:spacing w:line="360" w:lineRule="auto"/>
              <w:jc w:val="center"/>
              <w:rPr>
                <w:szCs w:val="26"/>
                <w:lang w:val="en-US"/>
              </w:rPr>
            </w:pPr>
            <w:r>
              <w:rPr>
                <w:szCs w:val="26"/>
                <w:lang w:val="en-US"/>
              </w:rPr>
              <w:t>21</w:t>
            </w:r>
          </w:p>
        </w:tc>
        <w:tc>
          <w:tcPr>
            <w:tcW w:w="2730" w:type="dxa"/>
          </w:tcPr>
          <w:p w14:paraId="5EAADE00" w14:textId="6596CF4F" w:rsidR="007D5E8F" w:rsidRDefault="00EC288F" w:rsidP="008E6313">
            <w:pPr>
              <w:spacing w:line="360" w:lineRule="auto"/>
              <w:jc w:val="left"/>
              <w:rPr>
                <w:szCs w:val="26"/>
                <w:lang w:val="en-US"/>
              </w:rPr>
            </w:pPr>
            <w:r>
              <w:rPr>
                <w:szCs w:val="26"/>
                <w:lang w:val="en-US"/>
              </w:rPr>
              <w:t>Sale</w:t>
            </w:r>
            <w:r w:rsidR="00A42900">
              <w:rPr>
                <w:szCs w:val="26"/>
                <w:lang w:val="en-US"/>
              </w:rPr>
              <w:t xml:space="preserve"> Dollars</w:t>
            </w:r>
          </w:p>
        </w:tc>
      </w:tr>
      <w:tr w:rsidR="00EC288F" w:rsidRPr="002432AA" w14:paraId="7BF69C85" w14:textId="77777777" w:rsidTr="008E6313">
        <w:trPr>
          <w:jc w:val="center"/>
        </w:trPr>
        <w:tc>
          <w:tcPr>
            <w:tcW w:w="838" w:type="dxa"/>
          </w:tcPr>
          <w:p w14:paraId="1F8D2389" w14:textId="214F080D" w:rsidR="00EC288F" w:rsidRDefault="00EC288F" w:rsidP="008E6313">
            <w:pPr>
              <w:spacing w:line="360" w:lineRule="auto"/>
              <w:jc w:val="center"/>
              <w:rPr>
                <w:szCs w:val="26"/>
                <w:lang w:val="en-US"/>
              </w:rPr>
            </w:pPr>
            <w:r>
              <w:rPr>
                <w:szCs w:val="26"/>
                <w:lang w:val="en-US"/>
              </w:rPr>
              <w:t>22</w:t>
            </w:r>
          </w:p>
        </w:tc>
        <w:tc>
          <w:tcPr>
            <w:tcW w:w="2730" w:type="dxa"/>
          </w:tcPr>
          <w:p w14:paraId="0498FB8A" w14:textId="3DE4C2E9" w:rsidR="00EC288F" w:rsidRDefault="00EC288F" w:rsidP="008E6313">
            <w:pPr>
              <w:spacing w:line="360" w:lineRule="auto"/>
              <w:jc w:val="left"/>
              <w:rPr>
                <w:szCs w:val="26"/>
                <w:lang w:val="en-US"/>
              </w:rPr>
            </w:pPr>
            <w:r>
              <w:rPr>
                <w:szCs w:val="26"/>
                <w:lang w:val="en-US"/>
              </w:rPr>
              <w:t>Volume_Sold</w:t>
            </w:r>
          </w:p>
        </w:tc>
      </w:tr>
      <w:tr w:rsidR="00EC288F" w:rsidRPr="002432AA" w14:paraId="55C72978" w14:textId="77777777" w:rsidTr="008E6313">
        <w:trPr>
          <w:jc w:val="center"/>
        </w:trPr>
        <w:tc>
          <w:tcPr>
            <w:tcW w:w="838" w:type="dxa"/>
          </w:tcPr>
          <w:p w14:paraId="10F69DC8" w14:textId="069817B4" w:rsidR="00EC288F" w:rsidRDefault="00EC288F" w:rsidP="008E6313">
            <w:pPr>
              <w:spacing w:line="360" w:lineRule="auto"/>
              <w:jc w:val="center"/>
              <w:rPr>
                <w:szCs w:val="26"/>
                <w:lang w:val="en-US"/>
              </w:rPr>
            </w:pPr>
            <w:r>
              <w:rPr>
                <w:szCs w:val="26"/>
                <w:lang w:val="en-US"/>
              </w:rPr>
              <w:t>23</w:t>
            </w:r>
          </w:p>
        </w:tc>
        <w:tc>
          <w:tcPr>
            <w:tcW w:w="2730" w:type="dxa"/>
          </w:tcPr>
          <w:p w14:paraId="600FB608" w14:textId="46905551" w:rsidR="00EC288F" w:rsidRDefault="00EC288F" w:rsidP="008E6313">
            <w:pPr>
              <w:keepNext/>
              <w:spacing w:line="360" w:lineRule="auto"/>
              <w:jc w:val="left"/>
              <w:rPr>
                <w:szCs w:val="26"/>
                <w:lang w:val="en-US"/>
              </w:rPr>
            </w:pPr>
            <w:r>
              <w:rPr>
                <w:szCs w:val="26"/>
                <w:lang w:val="en-US"/>
              </w:rPr>
              <w:t>Volume</w:t>
            </w:r>
            <w:r w:rsidR="00C91B61">
              <w:rPr>
                <w:szCs w:val="26"/>
                <w:lang w:val="en-US"/>
              </w:rPr>
              <w:t>_Sold_Gallons</w:t>
            </w:r>
          </w:p>
        </w:tc>
      </w:tr>
    </w:tbl>
    <w:p w14:paraId="757C45FF" w14:textId="295255D6" w:rsidR="0078189E" w:rsidRPr="00313DE1" w:rsidRDefault="0078189E" w:rsidP="008E6313">
      <w:pPr>
        <w:pStyle w:val="Caption"/>
        <w:spacing w:before="120" w:after="120" w:line="360" w:lineRule="auto"/>
        <w:jc w:val="center"/>
        <w:rPr>
          <w:color w:val="auto"/>
          <w:sz w:val="22"/>
          <w:szCs w:val="22"/>
        </w:rPr>
      </w:pPr>
      <w:bookmarkStart w:id="216" w:name="_Toc132061392"/>
      <w:bookmarkStart w:id="217" w:name="_Toc137473579"/>
      <w:r w:rsidRPr="00313DE1">
        <w:rPr>
          <w:color w:val="auto"/>
          <w:sz w:val="22"/>
          <w:szCs w:val="22"/>
        </w:rPr>
        <w:t>Bảng 1.2</w:t>
      </w:r>
      <w:r w:rsidR="000F3986">
        <w:rPr>
          <w:color w:val="auto"/>
          <w:sz w:val="22"/>
          <w:szCs w:val="22"/>
        </w:rPr>
        <w:t>.</w:t>
      </w:r>
      <w:r w:rsidR="008F0C7A">
        <w:rPr>
          <w:color w:val="auto"/>
          <w:sz w:val="22"/>
          <w:szCs w:val="22"/>
        </w:rPr>
        <w:fldChar w:fldCharType="begin"/>
      </w:r>
      <w:r w:rsidR="008F0C7A">
        <w:rPr>
          <w:color w:val="auto"/>
          <w:sz w:val="22"/>
          <w:szCs w:val="22"/>
        </w:rPr>
        <w:instrText xml:space="preserve"> SEQ Bảng \* ARABIC \s 2 </w:instrText>
      </w:r>
      <w:r w:rsidR="008F0C7A">
        <w:rPr>
          <w:color w:val="auto"/>
          <w:sz w:val="22"/>
          <w:szCs w:val="22"/>
        </w:rPr>
        <w:fldChar w:fldCharType="separate"/>
      </w:r>
      <w:r w:rsidR="000C0337">
        <w:rPr>
          <w:noProof/>
          <w:color w:val="auto"/>
          <w:sz w:val="22"/>
          <w:szCs w:val="22"/>
        </w:rPr>
        <w:t>1</w:t>
      </w:r>
      <w:r w:rsidR="008F0C7A">
        <w:rPr>
          <w:color w:val="auto"/>
          <w:sz w:val="22"/>
          <w:szCs w:val="22"/>
        </w:rPr>
        <w:fldChar w:fldCharType="end"/>
      </w:r>
      <w:r w:rsidRPr="00313DE1">
        <w:rPr>
          <w:color w:val="auto"/>
          <w:sz w:val="22"/>
          <w:szCs w:val="22"/>
        </w:rPr>
        <w:t xml:space="preserve"> Bảng liệt kê danh sách thuộc tính được phân tích</w:t>
      </w:r>
      <w:bookmarkEnd w:id="216"/>
      <w:bookmarkEnd w:id="217"/>
    </w:p>
    <w:p w14:paraId="72CB2848" w14:textId="77777777" w:rsidR="00E847C4" w:rsidRPr="00E06C9A" w:rsidRDefault="00E847C4" w:rsidP="008E6313">
      <w:pPr>
        <w:pStyle w:val="Heading2"/>
        <w:spacing w:line="360" w:lineRule="auto"/>
      </w:pPr>
      <w:bookmarkStart w:id="218" w:name="_Toc132061969"/>
      <w:r w:rsidRPr="00E06C9A">
        <w:t>Mô tả chi tiết thuộc tính</w:t>
      </w:r>
      <w:bookmarkEnd w:id="218"/>
    </w:p>
    <w:tbl>
      <w:tblPr>
        <w:tblStyle w:val="TableGrid"/>
        <w:tblW w:w="0" w:type="auto"/>
        <w:tblLook w:val="04A0" w:firstRow="1" w:lastRow="0" w:firstColumn="1" w:lastColumn="0" w:noHBand="0" w:noVBand="1"/>
      </w:tblPr>
      <w:tblGrid>
        <w:gridCol w:w="714"/>
        <w:gridCol w:w="2609"/>
        <w:gridCol w:w="5947"/>
      </w:tblGrid>
      <w:tr w:rsidR="005A2340" w14:paraId="30680D67" w14:textId="77777777" w:rsidTr="00965735">
        <w:tc>
          <w:tcPr>
            <w:tcW w:w="715" w:type="dxa"/>
          </w:tcPr>
          <w:p w14:paraId="4E7E90CF" w14:textId="763D890A" w:rsidR="005A2340" w:rsidRPr="004803BB" w:rsidRDefault="000A1C32" w:rsidP="008E6313">
            <w:pPr>
              <w:spacing w:line="360" w:lineRule="auto"/>
              <w:jc w:val="center"/>
              <w:rPr>
                <w:b/>
                <w:bCs/>
                <w:lang w:val="en-US"/>
              </w:rPr>
            </w:pPr>
            <w:r w:rsidRPr="004803BB">
              <w:rPr>
                <w:b/>
                <w:bCs/>
                <w:lang w:val="en-US"/>
              </w:rPr>
              <w:t>STT</w:t>
            </w:r>
          </w:p>
        </w:tc>
        <w:tc>
          <w:tcPr>
            <w:tcW w:w="2610" w:type="dxa"/>
          </w:tcPr>
          <w:p w14:paraId="688638DA" w14:textId="676A74DB" w:rsidR="005A2340" w:rsidRPr="004803BB" w:rsidRDefault="004803BB" w:rsidP="008E6313">
            <w:pPr>
              <w:spacing w:line="360" w:lineRule="auto"/>
              <w:jc w:val="center"/>
              <w:rPr>
                <w:b/>
                <w:bCs/>
                <w:lang w:val="en-US"/>
              </w:rPr>
            </w:pPr>
            <w:r w:rsidRPr="004803BB">
              <w:rPr>
                <w:b/>
                <w:bCs/>
                <w:lang w:val="en-US"/>
              </w:rPr>
              <w:t>Tên thuộc tính</w:t>
            </w:r>
          </w:p>
        </w:tc>
        <w:tc>
          <w:tcPr>
            <w:tcW w:w="6475" w:type="dxa"/>
          </w:tcPr>
          <w:p w14:paraId="003FF35E" w14:textId="778A27CE" w:rsidR="005A2340" w:rsidRPr="004803BB" w:rsidRDefault="004803BB" w:rsidP="008E6313">
            <w:pPr>
              <w:spacing w:line="360" w:lineRule="auto"/>
              <w:rPr>
                <w:b/>
                <w:bCs/>
                <w:lang w:val="en-US"/>
              </w:rPr>
            </w:pPr>
            <w:r w:rsidRPr="004803BB">
              <w:rPr>
                <w:b/>
                <w:bCs/>
                <w:lang w:val="en-US"/>
              </w:rPr>
              <w:t>Ý nghĩa</w:t>
            </w:r>
          </w:p>
        </w:tc>
      </w:tr>
      <w:tr w:rsidR="00F37717" w14:paraId="7FC57F76" w14:textId="77777777" w:rsidTr="00965735">
        <w:tc>
          <w:tcPr>
            <w:tcW w:w="715" w:type="dxa"/>
          </w:tcPr>
          <w:p w14:paraId="22D7015D" w14:textId="778FF289" w:rsidR="00F37717" w:rsidRPr="00F37717" w:rsidRDefault="00F37717" w:rsidP="008E6313">
            <w:pPr>
              <w:spacing w:line="360" w:lineRule="auto"/>
              <w:jc w:val="center"/>
              <w:rPr>
                <w:lang w:val="en-US"/>
              </w:rPr>
            </w:pPr>
            <w:r>
              <w:rPr>
                <w:lang w:val="en-US"/>
              </w:rPr>
              <w:t>1</w:t>
            </w:r>
          </w:p>
        </w:tc>
        <w:tc>
          <w:tcPr>
            <w:tcW w:w="2610" w:type="dxa"/>
          </w:tcPr>
          <w:p w14:paraId="2D5BFF97" w14:textId="30C73AE9" w:rsidR="00F37717" w:rsidRDefault="00F37717" w:rsidP="008E6313">
            <w:pPr>
              <w:spacing w:line="360" w:lineRule="auto"/>
            </w:pPr>
            <w:r>
              <w:rPr>
                <w:szCs w:val="26"/>
              </w:rPr>
              <w:t>Invoice_Item_Number</w:t>
            </w:r>
          </w:p>
        </w:tc>
        <w:tc>
          <w:tcPr>
            <w:tcW w:w="6475" w:type="dxa"/>
          </w:tcPr>
          <w:p w14:paraId="3D68FD2D" w14:textId="5D4531BB" w:rsidR="00F37717" w:rsidRPr="00BF1176" w:rsidRDefault="00BF1176" w:rsidP="008E6313">
            <w:pPr>
              <w:spacing w:line="360" w:lineRule="auto"/>
              <w:rPr>
                <w:lang w:val="en-US"/>
              </w:rPr>
            </w:pPr>
            <w:r>
              <w:rPr>
                <w:lang w:val="en-US"/>
              </w:rPr>
              <w:t>Mã định danh</w:t>
            </w:r>
            <w:r w:rsidR="00A0385E">
              <w:rPr>
                <w:lang w:val="en-US"/>
              </w:rPr>
              <w:t xml:space="preserve"> cho sản phẩm nằm trong đơn đặt hàng của cửa hàng</w:t>
            </w:r>
          </w:p>
        </w:tc>
      </w:tr>
      <w:tr w:rsidR="00F37717" w14:paraId="7B602749" w14:textId="77777777" w:rsidTr="00965735">
        <w:tc>
          <w:tcPr>
            <w:tcW w:w="715" w:type="dxa"/>
          </w:tcPr>
          <w:p w14:paraId="56B7C315" w14:textId="68585CFD" w:rsidR="00F37717" w:rsidRPr="00F37717" w:rsidRDefault="00F37717" w:rsidP="008E6313">
            <w:pPr>
              <w:spacing w:line="360" w:lineRule="auto"/>
              <w:jc w:val="center"/>
              <w:rPr>
                <w:lang w:val="en-US"/>
              </w:rPr>
            </w:pPr>
            <w:r>
              <w:rPr>
                <w:lang w:val="en-US"/>
              </w:rPr>
              <w:t>2</w:t>
            </w:r>
          </w:p>
        </w:tc>
        <w:tc>
          <w:tcPr>
            <w:tcW w:w="2610" w:type="dxa"/>
          </w:tcPr>
          <w:p w14:paraId="62C3E826" w14:textId="662BD2E3" w:rsidR="00F37717" w:rsidRDefault="00F37717" w:rsidP="008E6313">
            <w:pPr>
              <w:spacing w:line="360" w:lineRule="auto"/>
            </w:pPr>
            <w:r>
              <w:rPr>
                <w:szCs w:val="26"/>
                <w:lang w:val="en-US"/>
              </w:rPr>
              <w:t>Date</w:t>
            </w:r>
          </w:p>
        </w:tc>
        <w:tc>
          <w:tcPr>
            <w:tcW w:w="6475" w:type="dxa"/>
          </w:tcPr>
          <w:p w14:paraId="10ADECBF" w14:textId="55EF6178" w:rsidR="00F37717" w:rsidRPr="002173EB" w:rsidRDefault="002173EB" w:rsidP="008E6313">
            <w:pPr>
              <w:spacing w:line="360" w:lineRule="auto"/>
              <w:rPr>
                <w:lang w:val="en-US"/>
              </w:rPr>
            </w:pPr>
            <w:r>
              <w:rPr>
                <w:lang w:val="en-US"/>
              </w:rPr>
              <w:t>Ngày đặt hàng</w:t>
            </w:r>
          </w:p>
        </w:tc>
      </w:tr>
      <w:tr w:rsidR="00F37717" w14:paraId="72AD9E90" w14:textId="77777777" w:rsidTr="00965735">
        <w:tc>
          <w:tcPr>
            <w:tcW w:w="715" w:type="dxa"/>
          </w:tcPr>
          <w:p w14:paraId="32D01BCC" w14:textId="20F4536B" w:rsidR="00F37717" w:rsidRPr="00F37717" w:rsidRDefault="00F37717" w:rsidP="008E6313">
            <w:pPr>
              <w:spacing w:line="360" w:lineRule="auto"/>
              <w:jc w:val="center"/>
              <w:rPr>
                <w:lang w:val="en-US"/>
              </w:rPr>
            </w:pPr>
            <w:r>
              <w:rPr>
                <w:lang w:val="en-US"/>
              </w:rPr>
              <w:t>3</w:t>
            </w:r>
          </w:p>
        </w:tc>
        <w:tc>
          <w:tcPr>
            <w:tcW w:w="2610" w:type="dxa"/>
          </w:tcPr>
          <w:p w14:paraId="74C739BF" w14:textId="3A462AED" w:rsidR="00F37717" w:rsidRDefault="00F37717" w:rsidP="008E6313">
            <w:pPr>
              <w:spacing w:line="360" w:lineRule="auto"/>
            </w:pPr>
            <w:r>
              <w:rPr>
                <w:szCs w:val="26"/>
                <w:lang w:val="en-US"/>
              </w:rPr>
              <w:t>Store_Number</w:t>
            </w:r>
          </w:p>
        </w:tc>
        <w:tc>
          <w:tcPr>
            <w:tcW w:w="6475" w:type="dxa"/>
          </w:tcPr>
          <w:p w14:paraId="19FF5005" w14:textId="4E3E0F69" w:rsidR="00F37717" w:rsidRPr="002173EB" w:rsidRDefault="002173EB" w:rsidP="008E6313">
            <w:pPr>
              <w:spacing w:line="360" w:lineRule="auto"/>
              <w:rPr>
                <w:lang w:val="en-US"/>
              </w:rPr>
            </w:pPr>
            <w:r>
              <w:rPr>
                <w:lang w:val="en-US"/>
              </w:rPr>
              <w:t>Mã cửa hàng</w:t>
            </w:r>
          </w:p>
        </w:tc>
      </w:tr>
      <w:tr w:rsidR="00F37717" w14:paraId="6FEEBA05" w14:textId="77777777" w:rsidTr="00965735">
        <w:tc>
          <w:tcPr>
            <w:tcW w:w="715" w:type="dxa"/>
          </w:tcPr>
          <w:p w14:paraId="09A8F6D9" w14:textId="5830ECDD" w:rsidR="00F37717" w:rsidRPr="00F37717" w:rsidRDefault="00F37717" w:rsidP="008E6313">
            <w:pPr>
              <w:spacing w:line="360" w:lineRule="auto"/>
              <w:jc w:val="center"/>
              <w:rPr>
                <w:lang w:val="en-US"/>
              </w:rPr>
            </w:pPr>
            <w:r>
              <w:rPr>
                <w:lang w:val="en-US"/>
              </w:rPr>
              <w:t>4</w:t>
            </w:r>
          </w:p>
        </w:tc>
        <w:tc>
          <w:tcPr>
            <w:tcW w:w="2610" w:type="dxa"/>
          </w:tcPr>
          <w:p w14:paraId="3212921D" w14:textId="30E9A57C" w:rsidR="00F37717" w:rsidRDefault="00F37717" w:rsidP="008E6313">
            <w:pPr>
              <w:spacing w:line="360" w:lineRule="auto"/>
            </w:pPr>
            <w:r>
              <w:rPr>
                <w:szCs w:val="26"/>
                <w:lang w:val="en-US"/>
              </w:rPr>
              <w:t>Store_Name</w:t>
            </w:r>
          </w:p>
        </w:tc>
        <w:tc>
          <w:tcPr>
            <w:tcW w:w="6475" w:type="dxa"/>
          </w:tcPr>
          <w:p w14:paraId="0D7C2D9E" w14:textId="6E71D3A1" w:rsidR="00F37717" w:rsidRPr="002173EB" w:rsidRDefault="002173EB" w:rsidP="008E6313">
            <w:pPr>
              <w:spacing w:line="360" w:lineRule="auto"/>
              <w:rPr>
                <w:lang w:val="en-US"/>
              </w:rPr>
            </w:pPr>
            <w:r>
              <w:rPr>
                <w:lang w:val="en-US"/>
              </w:rPr>
              <w:t>Tên cửa hàng</w:t>
            </w:r>
          </w:p>
        </w:tc>
      </w:tr>
      <w:tr w:rsidR="00F37717" w14:paraId="4844DD50" w14:textId="77777777" w:rsidTr="00965735">
        <w:tc>
          <w:tcPr>
            <w:tcW w:w="715" w:type="dxa"/>
          </w:tcPr>
          <w:p w14:paraId="346357CA" w14:textId="67FBAE94" w:rsidR="00F37717" w:rsidRPr="00F37717" w:rsidRDefault="00F37717" w:rsidP="008E6313">
            <w:pPr>
              <w:spacing w:line="360" w:lineRule="auto"/>
              <w:jc w:val="center"/>
              <w:rPr>
                <w:lang w:val="en-US"/>
              </w:rPr>
            </w:pPr>
            <w:r>
              <w:rPr>
                <w:lang w:val="en-US"/>
              </w:rPr>
              <w:t>5</w:t>
            </w:r>
          </w:p>
        </w:tc>
        <w:tc>
          <w:tcPr>
            <w:tcW w:w="2610" w:type="dxa"/>
          </w:tcPr>
          <w:p w14:paraId="622BB187" w14:textId="0E7E424B" w:rsidR="00F37717" w:rsidRDefault="00F37717" w:rsidP="008E6313">
            <w:pPr>
              <w:spacing w:line="360" w:lineRule="auto"/>
            </w:pPr>
            <w:r>
              <w:rPr>
                <w:szCs w:val="26"/>
                <w:lang w:val="en-US"/>
              </w:rPr>
              <w:t>Address</w:t>
            </w:r>
          </w:p>
        </w:tc>
        <w:tc>
          <w:tcPr>
            <w:tcW w:w="6475" w:type="dxa"/>
          </w:tcPr>
          <w:p w14:paraId="41467D62" w14:textId="383F0E6E" w:rsidR="00F37717" w:rsidRPr="002173EB" w:rsidRDefault="002173EB" w:rsidP="008E6313">
            <w:pPr>
              <w:spacing w:line="360" w:lineRule="auto"/>
              <w:rPr>
                <w:lang w:val="en-US"/>
              </w:rPr>
            </w:pPr>
            <w:r>
              <w:rPr>
                <w:lang w:val="en-US"/>
              </w:rPr>
              <w:t>Địa chỉ</w:t>
            </w:r>
            <w:r w:rsidR="003801CF">
              <w:rPr>
                <w:lang w:val="en-US"/>
              </w:rPr>
              <w:t xml:space="preserve"> của</w:t>
            </w:r>
            <w:r>
              <w:rPr>
                <w:lang w:val="en-US"/>
              </w:rPr>
              <w:t xml:space="preserve"> cửa hàng</w:t>
            </w:r>
          </w:p>
        </w:tc>
      </w:tr>
      <w:tr w:rsidR="00F37717" w14:paraId="2F9C75E5" w14:textId="77777777" w:rsidTr="00965735">
        <w:tc>
          <w:tcPr>
            <w:tcW w:w="715" w:type="dxa"/>
          </w:tcPr>
          <w:p w14:paraId="14EB0F32" w14:textId="3D654ADE" w:rsidR="00F37717" w:rsidRPr="00F37717" w:rsidRDefault="00F37717" w:rsidP="008E6313">
            <w:pPr>
              <w:spacing w:line="360" w:lineRule="auto"/>
              <w:jc w:val="center"/>
              <w:rPr>
                <w:lang w:val="en-US"/>
              </w:rPr>
            </w:pPr>
            <w:r>
              <w:rPr>
                <w:lang w:val="en-US"/>
              </w:rPr>
              <w:t>6</w:t>
            </w:r>
          </w:p>
        </w:tc>
        <w:tc>
          <w:tcPr>
            <w:tcW w:w="2610" w:type="dxa"/>
          </w:tcPr>
          <w:p w14:paraId="18B2AF6F" w14:textId="1CC1EC39" w:rsidR="00F37717" w:rsidRDefault="00F37717" w:rsidP="008E6313">
            <w:pPr>
              <w:spacing w:line="360" w:lineRule="auto"/>
            </w:pPr>
            <w:r>
              <w:rPr>
                <w:szCs w:val="26"/>
                <w:lang w:val="en-US"/>
              </w:rPr>
              <w:t>City</w:t>
            </w:r>
          </w:p>
        </w:tc>
        <w:tc>
          <w:tcPr>
            <w:tcW w:w="6475" w:type="dxa"/>
          </w:tcPr>
          <w:p w14:paraId="1A00E6A1" w14:textId="3A0E1143" w:rsidR="00F37717" w:rsidRPr="002173EB" w:rsidRDefault="002173EB" w:rsidP="008E6313">
            <w:pPr>
              <w:spacing w:line="360" w:lineRule="auto"/>
              <w:rPr>
                <w:lang w:val="en-US"/>
              </w:rPr>
            </w:pPr>
            <w:r>
              <w:rPr>
                <w:lang w:val="en-US"/>
              </w:rPr>
              <w:t>Thành phố</w:t>
            </w:r>
          </w:p>
        </w:tc>
      </w:tr>
      <w:tr w:rsidR="00F37717" w14:paraId="2FEA7281" w14:textId="77777777" w:rsidTr="00965735">
        <w:tc>
          <w:tcPr>
            <w:tcW w:w="715" w:type="dxa"/>
          </w:tcPr>
          <w:p w14:paraId="2063B001" w14:textId="73CCFBAA" w:rsidR="00F37717" w:rsidRPr="00F37717" w:rsidRDefault="00F37717" w:rsidP="008E6313">
            <w:pPr>
              <w:spacing w:line="360" w:lineRule="auto"/>
              <w:jc w:val="center"/>
              <w:rPr>
                <w:lang w:val="en-US"/>
              </w:rPr>
            </w:pPr>
            <w:r>
              <w:rPr>
                <w:lang w:val="en-US"/>
              </w:rPr>
              <w:t>7</w:t>
            </w:r>
          </w:p>
        </w:tc>
        <w:tc>
          <w:tcPr>
            <w:tcW w:w="2610" w:type="dxa"/>
          </w:tcPr>
          <w:p w14:paraId="2B63D9BA" w14:textId="56900A4B" w:rsidR="00F37717" w:rsidRDefault="00F37717" w:rsidP="008E6313">
            <w:pPr>
              <w:spacing w:line="360" w:lineRule="auto"/>
            </w:pPr>
            <w:r>
              <w:rPr>
                <w:szCs w:val="26"/>
                <w:lang w:val="en-US"/>
              </w:rPr>
              <w:t>Zip_Code</w:t>
            </w:r>
          </w:p>
        </w:tc>
        <w:tc>
          <w:tcPr>
            <w:tcW w:w="6475" w:type="dxa"/>
          </w:tcPr>
          <w:p w14:paraId="30A4735D" w14:textId="435935F8" w:rsidR="00F37717" w:rsidRPr="002173EB" w:rsidRDefault="002173EB" w:rsidP="008E6313">
            <w:pPr>
              <w:spacing w:line="360" w:lineRule="auto"/>
              <w:rPr>
                <w:lang w:val="en-US"/>
              </w:rPr>
            </w:pPr>
            <w:r>
              <w:rPr>
                <w:lang w:val="en-US"/>
              </w:rPr>
              <w:t>Mã zip code của thành phố</w:t>
            </w:r>
          </w:p>
        </w:tc>
      </w:tr>
      <w:tr w:rsidR="00F37717" w14:paraId="47181A28" w14:textId="77777777" w:rsidTr="00965735">
        <w:tc>
          <w:tcPr>
            <w:tcW w:w="715" w:type="dxa"/>
          </w:tcPr>
          <w:p w14:paraId="11662208" w14:textId="02B050F8" w:rsidR="00F37717" w:rsidRDefault="00F37717" w:rsidP="008E6313">
            <w:pPr>
              <w:spacing w:line="360" w:lineRule="auto"/>
              <w:jc w:val="center"/>
              <w:rPr>
                <w:lang w:val="en-US"/>
              </w:rPr>
            </w:pPr>
            <w:r>
              <w:rPr>
                <w:lang w:val="en-US"/>
              </w:rPr>
              <w:t>8</w:t>
            </w:r>
          </w:p>
        </w:tc>
        <w:tc>
          <w:tcPr>
            <w:tcW w:w="2610" w:type="dxa"/>
          </w:tcPr>
          <w:p w14:paraId="16345357" w14:textId="6EE7B2F0" w:rsidR="00F37717" w:rsidRDefault="00F37717" w:rsidP="008E6313">
            <w:pPr>
              <w:spacing w:line="360" w:lineRule="auto"/>
            </w:pPr>
            <w:r>
              <w:rPr>
                <w:szCs w:val="26"/>
                <w:lang w:val="en-US"/>
              </w:rPr>
              <w:t>County</w:t>
            </w:r>
          </w:p>
        </w:tc>
        <w:tc>
          <w:tcPr>
            <w:tcW w:w="6475" w:type="dxa"/>
          </w:tcPr>
          <w:p w14:paraId="706E008D" w14:textId="47960717" w:rsidR="00F37717" w:rsidRPr="006E2BCD" w:rsidRDefault="006E2BCD" w:rsidP="008E6313">
            <w:pPr>
              <w:spacing w:line="360" w:lineRule="auto"/>
              <w:rPr>
                <w:lang w:val="en-US"/>
              </w:rPr>
            </w:pPr>
            <w:r>
              <w:rPr>
                <w:lang w:val="en-US"/>
              </w:rPr>
              <w:t>Tên hạt</w:t>
            </w:r>
            <w:r w:rsidR="00EA6E7B">
              <w:rPr>
                <w:lang w:val="en-US"/>
              </w:rPr>
              <w:t xml:space="preserve"> (tỉnh)</w:t>
            </w:r>
          </w:p>
        </w:tc>
      </w:tr>
      <w:tr w:rsidR="00F37717" w14:paraId="224A16C1" w14:textId="77777777" w:rsidTr="00965735">
        <w:tc>
          <w:tcPr>
            <w:tcW w:w="715" w:type="dxa"/>
          </w:tcPr>
          <w:p w14:paraId="6E49C006" w14:textId="5BA74EF3" w:rsidR="00F37717" w:rsidRDefault="00F37717" w:rsidP="008E6313">
            <w:pPr>
              <w:spacing w:line="360" w:lineRule="auto"/>
              <w:jc w:val="center"/>
              <w:rPr>
                <w:lang w:val="en-US"/>
              </w:rPr>
            </w:pPr>
            <w:r>
              <w:rPr>
                <w:lang w:val="en-US"/>
              </w:rPr>
              <w:t>9</w:t>
            </w:r>
          </w:p>
        </w:tc>
        <w:tc>
          <w:tcPr>
            <w:tcW w:w="2610" w:type="dxa"/>
          </w:tcPr>
          <w:p w14:paraId="1E588F28" w14:textId="49C89D45" w:rsidR="00F37717" w:rsidRDefault="00F37717" w:rsidP="008E6313">
            <w:pPr>
              <w:spacing w:line="360" w:lineRule="auto"/>
            </w:pPr>
            <w:r>
              <w:rPr>
                <w:szCs w:val="26"/>
                <w:lang w:val="en-US"/>
              </w:rPr>
              <w:t>County_Number</w:t>
            </w:r>
          </w:p>
        </w:tc>
        <w:tc>
          <w:tcPr>
            <w:tcW w:w="6475" w:type="dxa"/>
          </w:tcPr>
          <w:p w14:paraId="4678C5D3" w14:textId="3C110860" w:rsidR="00F37717" w:rsidRPr="00CB63F9" w:rsidRDefault="00CB63F9" w:rsidP="008E6313">
            <w:pPr>
              <w:spacing w:line="360" w:lineRule="auto"/>
              <w:rPr>
                <w:lang w:val="en-US"/>
              </w:rPr>
            </w:pPr>
            <w:r>
              <w:rPr>
                <w:lang w:val="en-US"/>
              </w:rPr>
              <w:t>Mã hạt</w:t>
            </w:r>
            <w:r w:rsidR="00EA6E7B">
              <w:rPr>
                <w:lang w:val="en-US"/>
              </w:rPr>
              <w:t xml:space="preserve"> (tỉnh)</w:t>
            </w:r>
          </w:p>
        </w:tc>
      </w:tr>
      <w:tr w:rsidR="00F37717" w14:paraId="09ECF403" w14:textId="77777777" w:rsidTr="00965735">
        <w:tc>
          <w:tcPr>
            <w:tcW w:w="715" w:type="dxa"/>
          </w:tcPr>
          <w:p w14:paraId="55C76648" w14:textId="2B385D47" w:rsidR="00F37717" w:rsidRDefault="00F37717" w:rsidP="008E6313">
            <w:pPr>
              <w:spacing w:line="360" w:lineRule="auto"/>
              <w:jc w:val="center"/>
              <w:rPr>
                <w:lang w:val="en-US"/>
              </w:rPr>
            </w:pPr>
            <w:r>
              <w:rPr>
                <w:lang w:val="en-US"/>
              </w:rPr>
              <w:t>10</w:t>
            </w:r>
          </w:p>
        </w:tc>
        <w:tc>
          <w:tcPr>
            <w:tcW w:w="2610" w:type="dxa"/>
          </w:tcPr>
          <w:p w14:paraId="5DABAE9F" w14:textId="3046321D" w:rsidR="00F37717" w:rsidRDefault="00F37717" w:rsidP="008E6313">
            <w:pPr>
              <w:spacing w:line="360" w:lineRule="auto"/>
            </w:pPr>
            <w:r>
              <w:rPr>
                <w:szCs w:val="26"/>
                <w:lang w:val="en-US"/>
              </w:rPr>
              <w:t>Category</w:t>
            </w:r>
          </w:p>
        </w:tc>
        <w:tc>
          <w:tcPr>
            <w:tcW w:w="6475" w:type="dxa"/>
          </w:tcPr>
          <w:p w14:paraId="1E56FB21" w14:textId="5B0BC53E" w:rsidR="00F37717" w:rsidRPr="00EA6E7B" w:rsidRDefault="006931C6" w:rsidP="008E6313">
            <w:pPr>
              <w:spacing w:line="360" w:lineRule="auto"/>
              <w:rPr>
                <w:lang w:val="en-US"/>
              </w:rPr>
            </w:pPr>
            <w:r>
              <w:rPr>
                <w:lang w:val="en-US"/>
              </w:rPr>
              <w:t>Mã phân loại</w:t>
            </w:r>
          </w:p>
        </w:tc>
      </w:tr>
      <w:tr w:rsidR="00F37717" w14:paraId="16BCFEEF" w14:textId="77777777" w:rsidTr="00965735">
        <w:tc>
          <w:tcPr>
            <w:tcW w:w="715" w:type="dxa"/>
          </w:tcPr>
          <w:p w14:paraId="2F8778E5" w14:textId="1250E81F" w:rsidR="00F37717" w:rsidRDefault="00F37717" w:rsidP="008E6313">
            <w:pPr>
              <w:spacing w:line="360" w:lineRule="auto"/>
              <w:jc w:val="center"/>
              <w:rPr>
                <w:lang w:val="en-US"/>
              </w:rPr>
            </w:pPr>
            <w:r>
              <w:rPr>
                <w:lang w:val="en-US"/>
              </w:rPr>
              <w:t>11</w:t>
            </w:r>
          </w:p>
        </w:tc>
        <w:tc>
          <w:tcPr>
            <w:tcW w:w="2610" w:type="dxa"/>
          </w:tcPr>
          <w:p w14:paraId="7B35B4CA" w14:textId="5CBB05A9" w:rsidR="00F37717" w:rsidRDefault="00F37717" w:rsidP="008E6313">
            <w:pPr>
              <w:spacing w:line="360" w:lineRule="auto"/>
            </w:pPr>
            <w:r>
              <w:rPr>
                <w:szCs w:val="26"/>
                <w:lang w:val="en-US"/>
              </w:rPr>
              <w:t>Category_N</w:t>
            </w:r>
            <w:r w:rsidR="006931C6">
              <w:rPr>
                <w:szCs w:val="26"/>
                <w:lang w:val="en-US"/>
              </w:rPr>
              <w:t>ame</w:t>
            </w:r>
          </w:p>
        </w:tc>
        <w:tc>
          <w:tcPr>
            <w:tcW w:w="6475" w:type="dxa"/>
          </w:tcPr>
          <w:p w14:paraId="5665B426" w14:textId="3752CB83" w:rsidR="00F37717" w:rsidRPr="00EA6E7B" w:rsidRDefault="006931C6" w:rsidP="008E6313">
            <w:pPr>
              <w:spacing w:line="360" w:lineRule="auto"/>
              <w:rPr>
                <w:lang w:val="en-US"/>
              </w:rPr>
            </w:pPr>
            <w:r>
              <w:rPr>
                <w:lang w:val="en-US"/>
              </w:rPr>
              <w:t>Phân loại của sản phẩm</w:t>
            </w:r>
          </w:p>
        </w:tc>
      </w:tr>
      <w:tr w:rsidR="00F37717" w14:paraId="49BEE140" w14:textId="77777777" w:rsidTr="00965735">
        <w:tc>
          <w:tcPr>
            <w:tcW w:w="715" w:type="dxa"/>
          </w:tcPr>
          <w:p w14:paraId="7B8AEF11" w14:textId="7A8B67EB" w:rsidR="00F37717" w:rsidRDefault="00F37717" w:rsidP="008E6313">
            <w:pPr>
              <w:spacing w:line="360" w:lineRule="auto"/>
              <w:jc w:val="center"/>
              <w:rPr>
                <w:lang w:val="en-US"/>
              </w:rPr>
            </w:pPr>
            <w:r>
              <w:rPr>
                <w:lang w:val="en-US"/>
              </w:rPr>
              <w:t>12</w:t>
            </w:r>
          </w:p>
        </w:tc>
        <w:tc>
          <w:tcPr>
            <w:tcW w:w="2610" w:type="dxa"/>
          </w:tcPr>
          <w:p w14:paraId="1C0264A0" w14:textId="05354768" w:rsidR="00F37717" w:rsidRDefault="00F37717" w:rsidP="008E6313">
            <w:pPr>
              <w:spacing w:line="360" w:lineRule="auto"/>
            </w:pPr>
            <w:r>
              <w:rPr>
                <w:szCs w:val="26"/>
                <w:lang w:val="en-US"/>
              </w:rPr>
              <w:t>Vendor_Number</w:t>
            </w:r>
          </w:p>
        </w:tc>
        <w:tc>
          <w:tcPr>
            <w:tcW w:w="6475" w:type="dxa"/>
          </w:tcPr>
          <w:p w14:paraId="22DB14EF" w14:textId="31A7CA8B" w:rsidR="00F37717" w:rsidRPr="00EA6E7B" w:rsidRDefault="00EA6E7B" w:rsidP="008E6313">
            <w:pPr>
              <w:spacing w:line="360" w:lineRule="auto"/>
              <w:rPr>
                <w:lang w:val="en-US"/>
              </w:rPr>
            </w:pPr>
            <w:r>
              <w:rPr>
                <w:lang w:val="en-US"/>
              </w:rPr>
              <w:t xml:space="preserve">Mã nhà cung cấp </w:t>
            </w:r>
            <w:r w:rsidR="00FC11EB">
              <w:rPr>
                <w:lang w:val="en-US"/>
              </w:rPr>
              <w:t>sản phẩm</w:t>
            </w:r>
          </w:p>
        </w:tc>
      </w:tr>
      <w:tr w:rsidR="00F37717" w14:paraId="5E92177D" w14:textId="77777777" w:rsidTr="00965735">
        <w:tc>
          <w:tcPr>
            <w:tcW w:w="715" w:type="dxa"/>
          </w:tcPr>
          <w:p w14:paraId="56788517" w14:textId="6F36610D" w:rsidR="00F37717" w:rsidRDefault="00F37717" w:rsidP="008E6313">
            <w:pPr>
              <w:spacing w:line="360" w:lineRule="auto"/>
              <w:jc w:val="center"/>
              <w:rPr>
                <w:lang w:val="en-US"/>
              </w:rPr>
            </w:pPr>
            <w:r>
              <w:rPr>
                <w:lang w:val="en-US"/>
              </w:rPr>
              <w:t>13</w:t>
            </w:r>
          </w:p>
        </w:tc>
        <w:tc>
          <w:tcPr>
            <w:tcW w:w="2610" w:type="dxa"/>
          </w:tcPr>
          <w:p w14:paraId="68969E51" w14:textId="6801080B" w:rsidR="00F37717" w:rsidRDefault="00F37717" w:rsidP="008E6313">
            <w:pPr>
              <w:spacing w:line="360" w:lineRule="auto"/>
            </w:pPr>
            <w:r>
              <w:rPr>
                <w:szCs w:val="26"/>
                <w:lang w:val="en-US"/>
              </w:rPr>
              <w:t>Vendor_Name</w:t>
            </w:r>
          </w:p>
        </w:tc>
        <w:tc>
          <w:tcPr>
            <w:tcW w:w="6475" w:type="dxa"/>
          </w:tcPr>
          <w:p w14:paraId="754476E5" w14:textId="602CE40B" w:rsidR="00F37717" w:rsidRPr="00EA6E7B" w:rsidRDefault="00EA6E7B" w:rsidP="008E6313">
            <w:pPr>
              <w:spacing w:line="360" w:lineRule="auto"/>
              <w:rPr>
                <w:lang w:val="en-US"/>
              </w:rPr>
            </w:pPr>
            <w:r>
              <w:rPr>
                <w:lang w:val="en-US"/>
              </w:rPr>
              <w:t xml:space="preserve">Tên nhà cung cấp </w:t>
            </w:r>
            <w:r w:rsidR="00FC11EB">
              <w:rPr>
                <w:lang w:val="en-US"/>
              </w:rPr>
              <w:t>sản phẩm</w:t>
            </w:r>
          </w:p>
        </w:tc>
      </w:tr>
      <w:tr w:rsidR="00F37717" w14:paraId="533CE83E" w14:textId="77777777" w:rsidTr="00965735">
        <w:tc>
          <w:tcPr>
            <w:tcW w:w="715" w:type="dxa"/>
          </w:tcPr>
          <w:p w14:paraId="597FB1BA" w14:textId="265B74AA" w:rsidR="00F37717" w:rsidRDefault="00F37717" w:rsidP="008E6313">
            <w:pPr>
              <w:spacing w:line="360" w:lineRule="auto"/>
              <w:jc w:val="center"/>
              <w:rPr>
                <w:lang w:val="en-US"/>
              </w:rPr>
            </w:pPr>
            <w:r>
              <w:rPr>
                <w:lang w:val="en-US"/>
              </w:rPr>
              <w:t>14</w:t>
            </w:r>
          </w:p>
        </w:tc>
        <w:tc>
          <w:tcPr>
            <w:tcW w:w="2610" w:type="dxa"/>
          </w:tcPr>
          <w:p w14:paraId="12D2116D" w14:textId="0A9E6EBB" w:rsidR="00F37717" w:rsidRDefault="00F37717" w:rsidP="008E6313">
            <w:pPr>
              <w:spacing w:line="360" w:lineRule="auto"/>
            </w:pPr>
            <w:r>
              <w:rPr>
                <w:szCs w:val="26"/>
                <w:lang w:val="en-US"/>
              </w:rPr>
              <w:t>Item_Number</w:t>
            </w:r>
          </w:p>
        </w:tc>
        <w:tc>
          <w:tcPr>
            <w:tcW w:w="6475" w:type="dxa"/>
          </w:tcPr>
          <w:p w14:paraId="1FF348CF" w14:textId="25895809" w:rsidR="00F37717" w:rsidRPr="00EA6E7B" w:rsidRDefault="00EA6E7B" w:rsidP="008E6313">
            <w:pPr>
              <w:spacing w:line="360" w:lineRule="auto"/>
              <w:rPr>
                <w:lang w:val="en-US"/>
              </w:rPr>
            </w:pPr>
            <w:r>
              <w:rPr>
                <w:lang w:val="en-US"/>
              </w:rPr>
              <w:t>Mã sản phẩm</w:t>
            </w:r>
          </w:p>
        </w:tc>
      </w:tr>
      <w:tr w:rsidR="00F37717" w14:paraId="4C256D2A" w14:textId="77777777" w:rsidTr="00965735">
        <w:tc>
          <w:tcPr>
            <w:tcW w:w="715" w:type="dxa"/>
          </w:tcPr>
          <w:p w14:paraId="686258BD" w14:textId="079DA867" w:rsidR="00F37717" w:rsidRDefault="00F37717" w:rsidP="008E6313">
            <w:pPr>
              <w:spacing w:line="360" w:lineRule="auto"/>
              <w:jc w:val="center"/>
              <w:rPr>
                <w:lang w:val="en-US"/>
              </w:rPr>
            </w:pPr>
            <w:r>
              <w:rPr>
                <w:lang w:val="en-US"/>
              </w:rPr>
              <w:t>15</w:t>
            </w:r>
          </w:p>
        </w:tc>
        <w:tc>
          <w:tcPr>
            <w:tcW w:w="2610" w:type="dxa"/>
          </w:tcPr>
          <w:p w14:paraId="1FF337D5" w14:textId="7B0AC283" w:rsidR="00F37717" w:rsidRDefault="00F37717" w:rsidP="008E6313">
            <w:pPr>
              <w:spacing w:line="360" w:lineRule="auto"/>
            </w:pPr>
            <w:r>
              <w:rPr>
                <w:szCs w:val="26"/>
                <w:lang w:val="en-US"/>
              </w:rPr>
              <w:t>Item_Description</w:t>
            </w:r>
          </w:p>
        </w:tc>
        <w:tc>
          <w:tcPr>
            <w:tcW w:w="6475" w:type="dxa"/>
          </w:tcPr>
          <w:p w14:paraId="50B1B2CE" w14:textId="158466B3" w:rsidR="00F37717" w:rsidRPr="00EA6E7B" w:rsidRDefault="00EA6E7B" w:rsidP="008E6313">
            <w:pPr>
              <w:spacing w:line="360" w:lineRule="auto"/>
              <w:rPr>
                <w:lang w:val="en-US"/>
              </w:rPr>
            </w:pPr>
            <w:r>
              <w:rPr>
                <w:lang w:val="en-US"/>
              </w:rPr>
              <w:t>Mô tả sản phẩm</w:t>
            </w:r>
          </w:p>
        </w:tc>
      </w:tr>
      <w:tr w:rsidR="00F37717" w14:paraId="6F590DB4" w14:textId="77777777" w:rsidTr="00965735">
        <w:tc>
          <w:tcPr>
            <w:tcW w:w="715" w:type="dxa"/>
          </w:tcPr>
          <w:p w14:paraId="6AE050C3" w14:textId="44855597" w:rsidR="00F37717" w:rsidRDefault="00F37717" w:rsidP="008E6313">
            <w:pPr>
              <w:spacing w:line="360" w:lineRule="auto"/>
              <w:jc w:val="center"/>
              <w:rPr>
                <w:lang w:val="en-US"/>
              </w:rPr>
            </w:pPr>
            <w:r>
              <w:rPr>
                <w:lang w:val="en-US"/>
              </w:rPr>
              <w:t>16</w:t>
            </w:r>
          </w:p>
        </w:tc>
        <w:tc>
          <w:tcPr>
            <w:tcW w:w="2610" w:type="dxa"/>
          </w:tcPr>
          <w:p w14:paraId="3A8739D5" w14:textId="66D51FD6" w:rsidR="00F37717" w:rsidRDefault="00F37717" w:rsidP="008E6313">
            <w:pPr>
              <w:spacing w:line="360" w:lineRule="auto"/>
            </w:pPr>
            <w:r>
              <w:rPr>
                <w:szCs w:val="26"/>
                <w:lang w:val="en-US"/>
              </w:rPr>
              <w:t>Pack</w:t>
            </w:r>
          </w:p>
        </w:tc>
        <w:tc>
          <w:tcPr>
            <w:tcW w:w="6475" w:type="dxa"/>
          </w:tcPr>
          <w:p w14:paraId="70C276EB" w14:textId="5DAD227B" w:rsidR="00F37717" w:rsidRPr="00EA6E7B" w:rsidRDefault="00EA6E7B" w:rsidP="008E6313">
            <w:pPr>
              <w:spacing w:line="360" w:lineRule="auto"/>
              <w:rPr>
                <w:lang w:val="en-US"/>
              </w:rPr>
            </w:pPr>
            <w:r>
              <w:rPr>
                <w:lang w:val="en-US"/>
              </w:rPr>
              <w:t xml:space="preserve">Số lượng sản phẩm </w:t>
            </w:r>
            <w:r w:rsidR="00F86BEF">
              <w:rPr>
                <w:lang w:val="en-US"/>
              </w:rPr>
              <w:t>trong 1 lô</w:t>
            </w:r>
          </w:p>
        </w:tc>
      </w:tr>
      <w:tr w:rsidR="00F37717" w14:paraId="0EA0C00F" w14:textId="77777777" w:rsidTr="00965735">
        <w:tc>
          <w:tcPr>
            <w:tcW w:w="715" w:type="dxa"/>
          </w:tcPr>
          <w:p w14:paraId="62572090" w14:textId="10338EC6" w:rsidR="00F37717" w:rsidRDefault="00F37717" w:rsidP="008E6313">
            <w:pPr>
              <w:spacing w:line="360" w:lineRule="auto"/>
              <w:jc w:val="center"/>
              <w:rPr>
                <w:lang w:val="en-US"/>
              </w:rPr>
            </w:pPr>
            <w:r>
              <w:rPr>
                <w:lang w:val="en-US"/>
              </w:rPr>
              <w:t>17</w:t>
            </w:r>
          </w:p>
        </w:tc>
        <w:tc>
          <w:tcPr>
            <w:tcW w:w="2610" w:type="dxa"/>
          </w:tcPr>
          <w:p w14:paraId="438925C1" w14:textId="19334583" w:rsidR="00F37717" w:rsidRDefault="00F37717" w:rsidP="008E6313">
            <w:pPr>
              <w:spacing w:line="360" w:lineRule="auto"/>
            </w:pPr>
            <w:r>
              <w:rPr>
                <w:szCs w:val="26"/>
                <w:lang w:val="en-US"/>
              </w:rPr>
              <w:t>Bottle_Volume</w:t>
            </w:r>
          </w:p>
        </w:tc>
        <w:tc>
          <w:tcPr>
            <w:tcW w:w="6475" w:type="dxa"/>
          </w:tcPr>
          <w:p w14:paraId="7F7A3719" w14:textId="7393DA54" w:rsidR="00F37717" w:rsidRPr="00B57FC4" w:rsidRDefault="00B57FC4" w:rsidP="008E6313">
            <w:pPr>
              <w:spacing w:line="360" w:lineRule="auto"/>
              <w:rPr>
                <w:lang w:val="en-US"/>
              </w:rPr>
            </w:pPr>
            <w:r>
              <w:rPr>
                <w:lang w:val="en-US"/>
              </w:rPr>
              <w:t>Dung tích sản phẩm</w:t>
            </w:r>
          </w:p>
        </w:tc>
      </w:tr>
      <w:tr w:rsidR="00F37717" w14:paraId="6B496C32" w14:textId="77777777" w:rsidTr="00965735">
        <w:trPr>
          <w:trHeight w:val="512"/>
        </w:trPr>
        <w:tc>
          <w:tcPr>
            <w:tcW w:w="715" w:type="dxa"/>
          </w:tcPr>
          <w:p w14:paraId="2A0B5545" w14:textId="006C07DE" w:rsidR="00F37717" w:rsidRDefault="00F37717" w:rsidP="008E6313">
            <w:pPr>
              <w:spacing w:line="360" w:lineRule="auto"/>
              <w:jc w:val="center"/>
              <w:rPr>
                <w:lang w:val="en-US"/>
              </w:rPr>
            </w:pPr>
            <w:r>
              <w:rPr>
                <w:lang w:val="en-US"/>
              </w:rPr>
              <w:lastRenderedPageBreak/>
              <w:t>18</w:t>
            </w:r>
          </w:p>
        </w:tc>
        <w:tc>
          <w:tcPr>
            <w:tcW w:w="2610" w:type="dxa"/>
          </w:tcPr>
          <w:p w14:paraId="0FD30AF1" w14:textId="5EFE743A" w:rsidR="00F37717" w:rsidRDefault="00F37717" w:rsidP="008E6313">
            <w:pPr>
              <w:spacing w:line="360" w:lineRule="auto"/>
            </w:pPr>
            <w:r>
              <w:rPr>
                <w:szCs w:val="26"/>
                <w:lang w:val="en-US"/>
              </w:rPr>
              <w:t>State_Bottle_Cost</w:t>
            </w:r>
          </w:p>
        </w:tc>
        <w:tc>
          <w:tcPr>
            <w:tcW w:w="6475" w:type="dxa"/>
          </w:tcPr>
          <w:p w14:paraId="2E576EFB" w14:textId="47ED76D7" w:rsidR="00F37717" w:rsidRPr="005B4AC1" w:rsidRDefault="005B4AC1" w:rsidP="008E6313">
            <w:pPr>
              <w:spacing w:line="360" w:lineRule="auto"/>
              <w:rPr>
                <w:lang w:val="en-US"/>
              </w:rPr>
            </w:pPr>
            <w:r>
              <w:rPr>
                <w:lang w:val="en-US"/>
              </w:rPr>
              <w:t xml:space="preserve">Giá </w:t>
            </w:r>
            <w:r w:rsidR="00F33633">
              <w:rPr>
                <w:lang w:val="en-US"/>
              </w:rPr>
              <w:t xml:space="preserve">được chi trả bởi </w:t>
            </w:r>
            <w:r w:rsidR="00A92FC8">
              <w:rPr>
                <w:lang w:val="en-US"/>
              </w:rPr>
              <w:t>ABD</w:t>
            </w:r>
            <w:r w:rsidR="00F33633">
              <w:rPr>
                <w:lang w:val="en-US"/>
              </w:rPr>
              <w:t xml:space="preserve"> </w:t>
            </w:r>
            <w:r w:rsidR="00A92FC8">
              <w:rPr>
                <w:lang w:val="en-US"/>
              </w:rPr>
              <w:t>(</w:t>
            </w:r>
            <w:r w:rsidR="00853644">
              <w:rPr>
                <w:lang w:val="en-US"/>
              </w:rPr>
              <w:t xml:space="preserve">Alcoholic </w:t>
            </w:r>
            <w:r w:rsidR="00304E45">
              <w:rPr>
                <w:lang w:val="en-US"/>
              </w:rPr>
              <w:t>Beverages Division</w:t>
            </w:r>
            <w:r w:rsidR="00A92FC8">
              <w:rPr>
                <w:lang w:val="en-US"/>
              </w:rPr>
              <w:t>)</w:t>
            </w:r>
          </w:p>
        </w:tc>
      </w:tr>
      <w:tr w:rsidR="00F37717" w14:paraId="25497BE9" w14:textId="77777777" w:rsidTr="00965735">
        <w:trPr>
          <w:trHeight w:val="494"/>
        </w:trPr>
        <w:tc>
          <w:tcPr>
            <w:tcW w:w="715" w:type="dxa"/>
          </w:tcPr>
          <w:p w14:paraId="7C723FEA" w14:textId="5DA4F2A2" w:rsidR="00F37717" w:rsidRDefault="00F37717" w:rsidP="008E6313">
            <w:pPr>
              <w:spacing w:line="360" w:lineRule="auto"/>
              <w:jc w:val="center"/>
              <w:rPr>
                <w:lang w:val="en-US"/>
              </w:rPr>
            </w:pPr>
            <w:r>
              <w:rPr>
                <w:lang w:val="en-US"/>
              </w:rPr>
              <w:t>19</w:t>
            </w:r>
          </w:p>
        </w:tc>
        <w:tc>
          <w:tcPr>
            <w:tcW w:w="2610" w:type="dxa"/>
          </w:tcPr>
          <w:p w14:paraId="460AEE4A" w14:textId="62BDB367" w:rsidR="00F37717" w:rsidRDefault="00F37717" w:rsidP="008E6313">
            <w:pPr>
              <w:spacing w:line="360" w:lineRule="auto"/>
            </w:pPr>
            <w:r>
              <w:rPr>
                <w:szCs w:val="26"/>
                <w:lang w:val="en-US"/>
              </w:rPr>
              <w:t>State_Bottle_Retail</w:t>
            </w:r>
          </w:p>
        </w:tc>
        <w:tc>
          <w:tcPr>
            <w:tcW w:w="6475" w:type="dxa"/>
          </w:tcPr>
          <w:p w14:paraId="2C647782" w14:textId="4F45E421" w:rsidR="00F37717" w:rsidRPr="00C71E09" w:rsidRDefault="00C71E09" w:rsidP="008E6313">
            <w:pPr>
              <w:spacing w:line="360" w:lineRule="auto"/>
              <w:rPr>
                <w:lang w:val="en-US"/>
              </w:rPr>
            </w:pPr>
            <w:r>
              <w:rPr>
                <w:lang w:val="en-US"/>
              </w:rPr>
              <w:t>Giá được chi trả bởi cửa hàng</w:t>
            </w:r>
          </w:p>
        </w:tc>
      </w:tr>
      <w:tr w:rsidR="00F37717" w14:paraId="6918E93D" w14:textId="77777777" w:rsidTr="00965735">
        <w:trPr>
          <w:trHeight w:val="719"/>
        </w:trPr>
        <w:tc>
          <w:tcPr>
            <w:tcW w:w="715" w:type="dxa"/>
          </w:tcPr>
          <w:p w14:paraId="2517005C" w14:textId="795CDA1D" w:rsidR="00F37717" w:rsidRDefault="00F37717" w:rsidP="008E6313">
            <w:pPr>
              <w:spacing w:line="360" w:lineRule="auto"/>
              <w:jc w:val="center"/>
              <w:rPr>
                <w:lang w:val="en-US"/>
              </w:rPr>
            </w:pPr>
            <w:r>
              <w:rPr>
                <w:lang w:val="en-US"/>
              </w:rPr>
              <w:t>20</w:t>
            </w:r>
          </w:p>
        </w:tc>
        <w:tc>
          <w:tcPr>
            <w:tcW w:w="2610" w:type="dxa"/>
          </w:tcPr>
          <w:p w14:paraId="7E75897B" w14:textId="22986A8F" w:rsidR="00F37717" w:rsidRDefault="00F37717" w:rsidP="008E6313">
            <w:pPr>
              <w:spacing w:line="360" w:lineRule="auto"/>
            </w:pPr>
            <w:r>
              <w:rPr>
                <w:szCs w:val="26"/>
                <w:lang w:val="en-US"/>
              </w:rPr>
              <w:t>Bottles_Sold</w:t>
            </w:r>
          </w:p>
        </w:tc>
        <w:tc>
          <w:tcPr>
            <w:tcW w:w="6475" w:type="dxa"/>
          </w:tcPr>
          <w:p w14:paraId="7E283F7F" w14:textId="2D868766" w:rsidR="00F37717" w:rsidRPr="006332E1" w:rsidRDefault="006332E1" w:rsidP="008E6313">
            <w:pPr>
              <w:spacing w:line="360" w:lineRule="auto"/>
              <w:rPr>
                <w:lang w:val="en-US"/>
              </w:rPr>
            </w:pPr>
            <w:r>
              <w:rPr>
                <w:lang w:val="en-US"/>
              </w:rPr>
              <w:t>Số lượng</w:t>
            </w:r>
            <w:r w:rsidR="00FB0CEB">
              <w:rPr>
                <w:lang w:val="en-US"/>
              </w:rPr>
              <w:t xml:space="preserve"> sản phẩm được đặt bởi cửa hàng</w:t>
            </w:r>
          </w:p>
        </w:tc>
      </w:tr>
      <w:tr w:rsidR="00F37717" w14:paraId="2B17C352" w14:textId="77777777" w:rsidTr="00965735">
        <w:trPr>
          <w:trHeight w:val="1097"/>
        </w:trPr>
        <w:tc>
          <w:tcPr>
            <w:tcW w:w="715" w:type="dxa"/>
          </w:tcPr>
          <w:p w14:paraId="0DAEDC92" w14:textId="0C31A300" w:rsidR="00F37717" w:rsidRDefault="00F37717" w:rsidP="008E6313">
            <w:pPr>
              <w:spacing w:line="360" w:lineRule="auto"/>
              <w:jc w:val="center"/>
              <w:rPr>
                <w:lang w:val="en-US"/>
              </w:rPr>
            </w:pPr>
            <w:r>
              <w:rPr>
                <w:lang w:val="en-US"/>
              </w:rPr>
              <w:t>21</w:t>
            </w:r>
          </w:p>
        </w:tc>
        <w:tc>
          <w:tcPr>
            <w:tcW w:w="2610" w:type="dxa"/>
          </w:tcPr>
          <w:p w14:paraId="085073A2" w14:textId="4C3CB841" w:rsidR="00F37717" w:rsidRDefault="00F37717" w:rsidP="008E6313">
            <w:pPr>
              <w:spacing w:line="360" w:lineRule="auto"/>
            </w:pPr>
            <w:r>
              <w:rPr>
                <w:szCs w:val="26"/>
                <w:lang w:val="en-US"/>
              </w:rPr>
              <w:t>Sale</w:t>
            </w:r>
          </w:p>
        </w:tc>
        <w:tc>
          <w:tcPr>
            <w:tcW w:w="6475" w:type="dxa"/>
          </w:tcPr>
          <w:p w14:paraId="24AE2D66" w14:textId="77777777" w:rsidR="00CB59F9" w:rsidRDefault="00AD295B" w:rsidP="008E6313">
            <w:pPr>
              <w:spacing w:line="360" w:lineRule="auto"/>
              <w:rPr>
                <w:lang w:val="en-US"/>
              </w:rPr>
            </w:pPr>
            <w:r>
              <w:rPr>
                <w:lang w:val="en-US"/>
              </w:rPr>
              <w:t xml:space="preserve">Tổng tiền của đơn đặt hàng </w:t>
            </w:r>
          </w:p>
          <w:p w14:paraId="1170AFDF" w14:textId="5161D03E" w:rsidR="00F37717" w:rsidRPr="00AD295B" w:rsidRDefault="00AD295B" w:rsidP="008E6313">
            <w:pPr>
              <w:spacing w:line="360" w:lineRule="auto"/>
              <w:rPr>
                <w:lang w:val="en-US"/>
              </w:rPr>
            </w:pPr>
            <w:r>
              <w:rPr>
                <w:lang w:val="en-US"/>
              </w:rPr>
              <w:t>(</w:t>
            </w:r>
            <w:r w:rsidR="00223624">
              <w:rPr>
                <w:lang w:val="en-US"/>
              </w:rPr>
              <w:t>Bottle</w:t>
            </w:r>
            <w:r w:rsidR="00CB59F9">
              <w:rPr>
                <w:lang w:val="en-US"/>
              </w:rPr>
              <w:t>s</w:t>
            </w:r>
            <w:r w:rsidR="00223624">
              <w:rPr>
                <w:lang w:val="en-US"/>
              </w:rPr>
              <w:t>_Sold * State_Bottle_</w:t>
            </w:r>
            <w:r w:rsidR="00A541B8">
              <w:rPr>
                <w:lang w:val="en-US"/>
              </w:rPr>
              <w:t>Retail</w:t>
            </w:r>
            <w:r>
              <w:rPr>
                <w:lang w:val="en-US"/>
              </w:rPr>
              <w:t>)</w:t>
            </w:r>
          </w:p>
        </w:tc>
      </w:tr>
      <w:tr w:rsidR="00F37717" w14:paraId="33894FDC" w14:textId="77777777" w:rsidTr="00965735">
        <w:tc>
          <w:tcPr>
            <w:tcW w:w="715" w:type="dxa"/>
          </w:tcPr>
          <w:p w14:paraId="60949236" w14:textId="0DE30AEE" w:rsidR="00F37717" w:rsidRDefault="00F37717" w:rsidP="008E6313">
            <w:pPr>
              <w:spacing w:line="360" w:lineRule="auto"/>
              <w:jc w:val="center"/>
              <w:rPr>
                <w:lang w:val="en-US"/>
              </w:rPr>
            </w:pPr>
            <w:r>
              <w:rPr>
                <w:lang w:val="en-US"/>
              </w:rPr>
              <w:t>22</w:t>
            </w:r>
          </w:p>
        </w:tc>
        <w:tc>
          <w:tcPr>
            <w:tcW w:w="2610" w:type="dxa"/>
          </w:tcPr>
          <w:p w14:paraId="3EBA135C" w14:textId="50757A51" w:rsidR="00F37717" w:rsidRDefault="00F37717" w:rsidP="008E6313">
            <w:pPr>
              <w:spacing w:line="360" w:lineRule="auto"/>
            </w:pPr>
            <w:r>
              <w:rPr>
                <w:szCs w:val="26"/>
                <w:lang w:val="en-US"/>
              </w:rPr>
              <w:t>Volume_Sold</w:t>
            </w:r>
          </w:p>
        </w:tc>
        <w:tc>
          <w:tcPr>
            <w:tcW w:w="6475" w:type="dxa"/>
          </w:tcPr>
          <w:p w14:paraId="17907BD3" w14:textId="77777777" w:rsidR="00CB59F9" w:rsidRDefault="00DF49AF" w:rsidP="008E6313">
            <w:pPr>
              <w:spacing w:line="360" w:lineRule="auto"/>
              <w:rPr>
                <w:lang w:val="en-US"/>
              </w:rPr>
            </w:pPr>
            <w:r>
              <w:rPr>
                <w:lang w:val="en-US"/>
              </w:rPr>
              <w:t>Tổng dung tích</w:t>
            </w:r>
            <w:r w:rsidR="00B2163D">
              <w:rPr>
                <w:lang w:val="en-US"/>
              </w:rPr>
              <w:t xml:space="preserve"> (lít)</w:t>
            </w:r>
            <w:r w:rsidR="00FE097D">
              <w:rPr>
                <w:lang w:val="en-US"/>
              </w:rPr>
              <w:t xml:space="preserve"> của đơn đặt hàng</w:t>
            </w:r>
          </w:p>
          <w:p w14:paraId="03857FED" w14:textId="49107620" w:rsidR="00F37717" w:rsidRPr="00DF49AF" w:rsidRDefault="00FE097D" w:rsidP="008E6313">
            <w:pPr>
              <w:spacing w:line="360" w:lineRule="auto"/>
              <w:rPr>
                <w:lang w:val="en-US"/>
              </w:rPr>
            </w:pPr>
            <w:r>
              <w:rPr>
                <w:lang w:val="en-US"/>
              </w:rPr>
              <w:t xml:space="preserve"> (</w:t>
            </w:r>
            <w:r w:rsidR="0081183B">
              <w:rPr>
                <w:lang w:val="en-US"/>
              </w:rPr>
              <w:t>(Bottle_Volume * Bottle</w:t>
            </w:r>
            <w:r w:rsidR="00CF7E62">
              <w:rPr>
                <w:lang w:val="en-US"/>
              </w:rPr>
              <w:t>s</w:t>
            </w:r>
            <w:r w:rsidR="0081183B">
              <w:rPr>
                <w:lang w:val="en-US"/>
              </w:rPr>
              <w:t>_Sold</w:t>
            </w:r>
            <w:r>
              <w:rPr>
                <w:lang w:val="en-US"/>
              </w:rPr>
              <w:t>)</w:t>
            </w:r>
            <w:r w:rsidR="007D5246">
              <w:rPr>
                <w:lang w:val="en-US"/>
              </w:rPr>
              <w:t xml:space="preserve"> / 1000</w:t>
            </w:r>
            <w:r w:rsidR="0081183B">
              <w:rPr>
                <w:lang w:val="en-US"/>
              </w:rPr>
              <w:t>)</w:t>
            </w:r>
          </w:p>
        </w:tc>
      </w:tr>
      <w:tr w:rsidR="00F37717" w14:paraId="6BC09E78" w14:textId="77777777" w:rsidTr="00965735">
        <w:tc>
          <w:tcPr>
            <w:tcW w:w="715" w:type="dxa"/>
          </w:tcPr>
          <w:p w14:paraId="3F9BFA84" w14:textId="3AD67761" w:rsidR="00F37717" w:rsidRDefault="00F37717" w:rsidP="008E6313">
            <w:pPr>
              <w:spacing w:line="360" w:lineRule="auto"/>
              <w:jc w:val="center"/>
              <w:rPr>
                <w:lang w:val="en-US"/>
              </w:rPr>
            </w:pPr>
            <w:r>
              <w:rPr>
                <w:lang w:val="en-US"/>
              </w:rPr>
              <w:t>23</w:t>
            </w:r>
          </w:p>
        </w:tc>
        <w:tc>
          <w:tcPr>
            <w:tcW w:w="2610" w:type="dxa"/>
          </w:tcPr>
          <w:p w14:paraId="5DE66076" w14:textId="45E2540F" w:rsidR="00F37717" w:rsidRDefault="00F37717" w:rsidP="008E6313">
            <w:pPr>
              <w:spacing w:line="360" w:lineRule="auto"/>
            </w:pPr>
            <w:r>
              <w:rPr>
                <w:szCs w:val="26"/>
                <w:lang w:val="en-US"/>
              </w:rPr>
              <w:t>Volume_Sold_Gallons</w:t>
            </w:r>
          </w:p>
        </w:tc>
        <w:tc>
          <w:tcPr>
            <w:tcW w:w="6475" w:type="dxa"/>
          </w:tcPr>
          <w:p w14:paraId="00156F77" w14:textId="77777777" w:rsidR="00CB59F9" w:rsidRDefault="00B2163D" w:rsidP="008E6313">
            <w:pPr>
              <w:spacing w:line="360" w:lineRule="auto"/>
              <w:rPr>
                <w:lang w:val="en-US"/>
              </w:rPr>
            </w:pPr>
            <w:r>
              <w:rPr>
                <w:lang w:val="en-US"/>
              </w:rPr>
              <w:t>Tổng dung tích (</w:t>
            </w:r>
            <w:r w:rsidR="00886274">
              <w:rPr>
                <w:lang w:val="en-US"/>
              </w:rPr>
              <w:t>gallon</w:t>
            </w:r>
            <w:r>
              <w:rPr>
                <w:lang w:val="en-US"/>
              </w:rPr>
              <w:t>)</w:t>
            </w:r>
            <w:r w:rsidR="00254AA5">
              <w:rPr>
                <w:lang w:val="en-US"/>
              </w:rPr>
              <w:t xml:space="preserve"> của đơn đặt hàng </w:t>
            </w:r>
          </w:p>
          <w:p w14:paraId="6A0F65C8" w14:textId="1CEB0B19" w:rsidR="00F37717" w:rsidRPr="00B2163D" w:rsidRDefault="00254AA5" w:rsidP="008E6313">
            <w:pPr>
              <w:keepNext/>
              <w:spacing w:line="360" w:lineRule="auto"/>
              <w:rPr>
                <w:lang w:val="en-US"/>
              </w:rPr>
            </w:pPr>
            <w:r>
              <w:rPr>
                <w:lang w:val="en-US"/>
              </w:rPr>
              <w:t>((</w:t>
            </w:r>
            <w:r w:rsidR="00421054">
              <w:rPr>
                <w:lang w:val="en-US"/>
              </w:rPr>
              <w:t>Bottle_Volume * Bottle</w:t>
            </w:r>
            <w:r w:rsidR="00CF7E62">
              <w:rPr>
                <w:lang w:val="en-US"/>
              </w:rPr>
              <w:t>s</w:t>
            </w:r>
            <w:r w:rsidR="00421054">
              <w:rPr>
                <w:lang w:val="en-US"/>
              </w:rPr>
              <w:t>_Sold</w:t>
            </w:r>
            <w:r>
              <w:rPr>
                <w:lang w:val="en-US"/>
              </w:rPr>
              <w:t>)</w:t>
            </w:r>
            <w:r w:rsidR="00CF7E62">
              <w:rPr>
                <w:lang w:val="en-US"/>
              </w:rPr>
              <w:t xml:space="preserve"> / </w:t>
            </w:r>
            <w:r w:rsidR="00965735">
              <w:rPr>
                <w:lang w:val="en-US"/>
              </w:rPr>
              <w:t>3785.411784</w:t>
            </w:r>
            <w:r>
              <w:rPr>
                <w:lang w:val="en-US"/>
              </w:rPr>
              <w:t>)</w:t>
            </w:r>
          </w:p>
        </w:tc>
      </w:tr>
    </w:tbl>
    <w:p w14:paraId="0E7C58A7" w14:textId="035BEAFE" w:rsidR="00F05C00" w:rsidRPr="0025371C" w:rsidRDefault="00F05C00" w:rsidP="008E6313">
      <w:pPr>
        <w:pStyle w:val="Caption"/>
        <w:spacing w:before="120" w:after="120" w:line="360" w:lineRule="auto"/>
        <w:jc w:val="center"/>
        <w:rPr>
          <w:color w:val="auto"/>
          <w:sz w:val="22"/>
          <w:szCs w:val="22"/>
        </w:rPr>
      </w:pPr>
      <w:bookmarkStart w:id="219" w:name="_Toc132061393"/>
      <w:bookmarkStart w:id="220" w:name="_Toc137473580"/>
      <w:r w:rsidRPr="0025371C">
        <w:rPr>
          <w:color w:val="auto"/>
          <w:sz w:val="22"/>
          <w:szCs w:val="22"/>
        </w:rPr>
        <w:t xml:space="preserve">Bảng </w:t>
      </w:r>
      <w:r w:rsidR="0025371C" w:rsidRPr="0025371C">
        <w:rPr>
          <w:color w:val="auto"/>
          <w:sz w:val="22"/>
          <w:szCs w:val="22"/>
        </w:rPr>
        <w:t>1.</w:t>
      </w:r>
      <w:r w:rsidR="008F0C7A">
        <w:rPr>
          <w:color w:val="auto"/>
          <w:sz w:val="22"/>
          <w:szCs w:val="22"/>
        </w:rPr>
        <w:fldChar w:fldCharType="begin"/>
      </w:r>
      <w:r w:rsidR="008F0C7A">
        <w:rPr>
          <w:color w:val="auto"/>
          <w:sz w:val="22"/>
          <w:szCs w:val="22"/>
        </w:rPr>
        <w:instrText xml:space="preserve"> STYLEREF 2 \s </w:instrText>
      </w:r>
      <w:r w:rsidR="008F0C7A">
        <w:rPr>
          <w:color w:val="auto"/>
          <w:sz w:val="22"/>
          <w:szCs w:val="22"/>
        </w:rPr>
        <w:fldChar w:fldCharType="separate"/>
      </w:r>
      <w:r w:rsidR="000C0337">
        <w:rPr>
          <w:noProof/>
          <w:color w:val="auto"/>
          <w:sz w:val="22"/>
          <w:szCs w:val="22"/>
        </w:rPr>
        <w:t>3</w:t>
      </w:r>
      <w:r w:rsidR="008F0C7A">
        <w:rPr>
          <w:color w:val="auto"/>
          <w:sz w:val="22"/>
          <w:szCs w:val="22"/>
        </w:rPr>
        <w:fldChar w:fldCharType="end"/>
      </w:r>
      <w:r w:rsidR="00744997">
        <w:rPr>
          <w:color w:val="auto"/>
          <w:sz w:val="22"/>
          <w:szCs w:val="22"/>
        </w:rPr>
        <w:t>.</w:t>
      </w:r>
      <w:r w:rsidR="008F0C7A">
        <w:rPr>
          <w:color w:val="auto"/>
          <w:sz w:val="22"/>
          <w:szCs w:val="22"/>
        </w:rPr>
        <w:fldChar w:fldCharType="begin"/>
      </w:r>
      <w:r w:rsidR="008F0C7A">
        <w:rPr>
          <w:color w:val="auto"/>
          <w:sz w:val="22"/>
          <w:szCs w:val="22"/>
        </w:rPr>
        <w:instrText xml:space="preserve"> SEQ Bảng \* ARABIC \s 2 </w:instrText>
      </w:r>
      <w:r w:rsidR="008F0C7A">
        <w:rPr>
          <w:color w:val="auto"/>
          <w:sz w:val="22"/>
          <w:szCs w:val="22"/>
        </w:rPr>
        <w:fldChar w:fldCharType="separate"/>
      </w:r>
      <w:r w:rsidR="000C0337">
        <w:rPr>
          <w:noProof/>
          <w:color w:val="auto"/>
          <w:sz w:val="22"/>
          <w:szCs w:val="22"/>
        </w:rPr>
        <w:t>1</w:t>
      </w:r>
      <w:r w:rsidR="008F0C7A">
        <w:rPr>
          <w:color w:val="auto"/>
          <w:sz w:val="22"/>
          <w:szCs w:val="22"/>
        </w:rPr>
        <w:fldChar w:fldCharType="end"/>
      </w:r>
      <w:r w:rsidRPr="0025371C">
        <w:rPr>
          <w:color w:val="auto"/>
          <w:sz w:val="22"/>
          <w:szCs w:val="22"/>
        </w:rPr>
        <w:t xml:space="preserve"> Bảng mô tả chi tiết thuộc tính</w:t>
      </w:r>
      <w:bookmarkEnd w:id="219"/>
      <w:bookmarkEnd w:id="220"/>
    </w:p>
    <w:p w14:paraId="60053D44" w14:textId="7D5C1F72" w:rsidR="00E847C4" w:rsidRPr="001F369E" w:rsidRDefault="00E847C4" w:rsidP="000457C5">
      <w:pPr>
        <w:pStyle w:val="Heading2"/>
        <w:spacing w:before="0" w:line="360" w:lineRule="auto"/>
      </w:pPr>
      <w:bookmarkStart w:id="221" w:name="_Toc132061970"/>
      <w:r w:rsidRPr="001F369E">
        <w:t>Sơ đồ dữ liệu xây dựng</w:t>
      </w:r>
      <w:bookmarkEnd w:id="221"/>
    </w:p>
    <w:p w14:paraId="440C46E0" w14:textId="77777777" w:rsidR="00E847C4" w:rsidRPr="001F369E" w:rsidRDefault="00E847C4" w:rsidP="000457C5">
      <w:pPr>
        <w:pStyle w:val="Heading3"/>
        <w:numPr>
          <w:ilvl w:val="2"/>
          <w:numId w:val="34"/>
        </w:numPr>
        <w:spacing w:before="0" w:line="360" w:lineRule="auto"/>
      </w:pPr>
      <w:bookmarkStart w:id="222" w:name="_Toc132061971"/>
      <w:bookmarkStart w:id="223" w:name="_Toc91669361"/>
      <w:bookmarkEnd w:id="213"/>
      <w:r w:rsidRPr="001F369E">
        <w:t>Lược đồ hình sao (Star schema)</w:t>
      </w:r>
      <w:bookmarkEnd w:id="222"/>
    </w:p>
    <w:p w14:paraId="6E45CE86" w14:textId="010B98CC" w:rsidR="00A11FD6" w:rsidRDefault="00A11FD6" w:rsidP="000457C5">
      <w:pPr>
        <w:spacing w:after="0" w:line="360" w:lineRule="auto"/>
        <w:rPr>
          <w:szCs w:val="26"/>
          <w:lang w:val="en-US"/>
        </w:rPr>
      </w:pPr>
      <w:r>
        <w:rPr>
          <w:b/>
          <w:bCs/>
          <w:szCs w:val="26"/>
          <w:lang w:val="en-US"/>
        </w:rPr>
        <w:t xml:space="preserve">- Định nghĩa: </w:t>
      </w:r>
      <w:r>
        <w:rPr>
          <w:szCs w:val="26"/>
          <w:lang w:val="en-US"/>
        </w:rPr>
        <w:t>Lược đồ hình sao là</w:t>
      </w:r>
      <w:r w:rsidR="009C29EA">
        <w:rPr>
          <w:szCs w:val="26"/>
          <w:lang w:val="en-US"/>
        </w:rPr>
        <w:t xml:space="preserve"> một loại lược đồ của kho dữ li</w:t>
      </w:r>
      <w:r w:rsidR="00AF78DB">
        <w:rPr>
          <w:szCs w:val="26"/>
          <w:lang w:val="en-US"/>
        </w:rPr>
        <w:t>ệu</w:t>
      </w:r>
      <w:r w:rsidR="003866E8">
        <w:rPr>
          <w:szCs w:val="26"/>
          <w:lang w:val="en-US"/>
        </w:rPr>
        <w:t xml:space="preserve">. </w:t>
      </w:r>
      <w:r w:rsidR="003866E8" w:rsidRPr="003866E8">
        <w:rPr>
          <w:szCs w:val="26"/>
          <w:lang w:val="en-US"/>
        </w:rPr>
        <w:t>Gồm 1 bảng Fact (bảng sự kiện) nằm ở trung tâm và được bao quanh bởi những bảng Dimension (bảng chiều)</w:t>
      </w:r>
      <w:r w:rsidR="00456AA2">
        <w:rPr>
          <w:szCs w:val="26"/>
          <w:lang w:val="en-US"/>
        </w:rPr>
        <w:t xml:space="preserve"> nên được gọi là lược đồ hình sao</w:t>
      </w:r>
      <w:r w:rsidR="003866E8" w:rsidRPr="003866E8">
        <w:rPr>
          <w:szCs w:val="26"/>
          <w:lang w:val="en-US"/>
        </w:rPr>
        <w:t>. Dữ liệu của lược đồ hình sao không được chuẩn hoá.</w:t>
      </w:r>
    </w:p>
    <w:p w14:paraId="14FBFBAB" w14:textId="2365B797" w:rsidR="00FC68F3" w:rsidRPr="00FC68F3" w:rsidRDefault="002A733E" w:rsidP="000457C5">
      <w:pPr>
        <w:spacing w:after="0" w:line="360" w:lineRule="auto"/>
        <w:rPr>
          <w:b/>
          <w:bCs/>
          <w:szCs w:val="26"/>
          <w:lang w:val="en-US"/>
        </w:rPr>
      </w:pPr>
      <w:r>
        <w:rPr>
          <w:b/>
          <w:bCs/>
          <w:szCs w:val="26"/>
          <w:lang w:val="en-US"/>
        </w:rPr>
        <w:t xml:space="preserve">- </w:t>
      </w:r>
      <w:r w:rsidR="00FC68F3" w:rsidRPr="00FC68F3">
        <w:rPr>
          <w:b/>
          <w:bCs/>
          <w:szCs w:val="26"/>
          <w:lang w:val="en-US"/>
        </w:rPr>
        <w:t>Minh họa:</w:t>
      </w:r>
    </w:p>
    <w:p w14:paraId="675ED616" w14:textId="77777777" w:rsidR="006B21C2" w:rsidRDefault="00086909" w:rsidP="008E6313">
      <w:pPr>
        <w:keepNext/>
        <w:spacing w:line="360" w:lineRule="auto"/>
        <w:jc w:val="center"/>
      </w:pPr>
      <w:r>
        <w:rPr>
          <w:rFonts w:cs="Times New Roman"/>
          <w:b/>
          <w:bCs/>
          <w:noProof/>
          <w:szCs w:val="26"/>
        </w:rPr>
        <w:lastRenderedPageBreak/>
        <w:drawing>
          <wp:inline distT="0" distB="0" distL="0" distR="0" wp14:anchorId="6A3B6B3D" wp14:editId="229A723C">
            <wp:extent cx="5524500" cy="4095750"/>
            <wp:effectExtent l="19050" t="19050" r="19050" b="19050"/>
            <wp:docPr id="227174843" name="Picture 2271748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74843" name="Picture 2"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524500" cy="4095750"/>
                    </a:xfrm>
                    <a:prstGeom prst="rect">
                      <a:avLst/>
                    </a:prstGeom>
                    <a:ln>
                      <a:solidFill>
                        <a:schemeClr val="tx1"/>
                      </a:solidFill>
                    </a:ln>
                  </pic:spPr>
                </pic:pic>
              </a:graphicData>
            </a:graphic>
          </wp:inline>
        </w:drawing>
      </w:r>
    </w:p>
    <w:p w14:paraId="2E4EB025" w14:textId="5163D383" w:rsidR="0072386A" w:rsidRPr="00AB3D84" w:rsidRDefault="006B21C2" w:rsidP="00B55944">
      <w:pPr>
        <w:pStyle w:val="Caption"/>
        <w:spacing w:after="0" w:line="360" w:lineRule="auto"/>
        <w:jc w:val="center"/>
        <w:rPr>
          <w:rFonts w:cs="Times New Roman"/>
          <w:b/>
          <w:bCs/>
          <w:color w:val="auto"/>
          <w:sz w:val="22"/>
          <w:szCs w:val="22"/>
        </w:rPr>
      </w:pPr>
      <w:bookmarkStart w:id="224" w:name="_Toc132061507"/>
      <w:bookmarkStart w:id="225" w:name="_Toc137473339"/>
      <w:r w:rsidRPr="00AB3D84">
        <w:rPr>
          <w:color w:val="auto"/>
          <w:sz w:val="22"/>
          <w:szCs w:val="22"/>
        </w:rPr>
        <w:t>Hình 1.4</w:t>
      </w:r>
      <w:r w:rsidR="00DA7903">
        <w:rPr>
          <w:color w:val="auto"/>
          <w:sz w:val="22"/>
          <w:szCs w:val="22"/>
        </w:rPr>
        <w:t>.</w:t>
      </w:r>
      <w:r w:rsidR="005C6A42">
        <w:rPr>
          <w:color w:val="auto"/>
          <w:sz w:val="22"/>
          <w:szCs w:val="22"/>
        </w:rPr>
        <w:fldChar w:fldCharType="begin"/>
      </w:r>
      <w:r w:rsidR="005C6A42">
        <w:rPr>
          <w:color w:val="auto"/>
          <w:sz w:val="22"/>
          <w:szCs w:val="22"/>
        </w:rPr>
        <w:instrText xml:space="preserve"> SEQ Hình \* ARABIC \s 1 </w:instrText>
      </w:r>
      <w:r w:rsidR="005C6A42">
        <w:rPr>
          <w:color w:val="auto"/>
          <w:sz w:val="22"/>
          <w:szCs w:val="22"/>
        </w:rPr>
        <w:fldChar w:fldCharType="separate"/>
      </w:r>
      <w:r w:rsidR="000C0337">
        <w:rPr>
          <w:noProof/>
          <w:color w:val="auto"/>
          <w:sz w:val="22"/>
          <w:szCs w:val="22"/>
        </w:rPr>
        <w:t>1</w:t>
      </w:r>
      <w:r w:rsidR="005C6A42">
        <w:rPr>
          <w:color w:val="auto"/>
          <w:sz w:val="22"/>
          <w:szCs w:val="22"/>
        </w:rPr>
        <w:fldChar w:fldCharType="end"/>
      </w:r>
      <w:r w:rsidRPr="00AB3D84">
        <w:rPr>
          <w:color w:val="auto"/>
          <w:sz w:val="22"/>
          <w:szCs w:val="22"/>
        </w:rPr>
        <w:t xml:space="preserve"> Lược đồ hình sao (Star schema)</w:t>
      </w:r>
      <w:bookmarkEnd w:id="224"/>
      <w:bookmarkEnd w:id="225"/>
    </w:p>
    <w:p w14:paraId="1A4C89AF" w14:textId="55E1322B" w:rsidR="00FC68F3" w:rsidRDefault="00823E52" w:rsidP="00B55944">
      <w:pPr>
        <w:spacing w:after="0" w:line="360" w:lineRule="auto"/>
        <w:rPr>
          <w:rFonts w:cs="Times New Roman"/>
          <w:b/>
          <w:bCs/>
          <w:szCs w:val="26"/>
          <w:lang w:val="en-US"/>
        </w:rPr>
      </w:pPr>
      <w:r>
        <w:rPr>
          <w:rFonts w:cs="Times New Roman"/>
          <w:b/>
          <w:bCs/>
          <w:szCs w:val="26"/>
          <w:lang w:val="en-US"/>
        </w:rPr>
        <w:t xml:space="preserve">- </w:t>
      </w:r>
      <w:r w:rsidR="00FC68F3" w:rsidRPr="00FC68F3">
        <w:rPr>
          <w:rFonts w:cs="Times New Roman"/>
          <w:b/>
          <w:bCs/>
          <w:szCs w:val="26"/>
          <w:lang w:val="en-US"/>
        </w:rPr>
        <w:t>Ưu điểm:</w:t>
      </w:r>
    </w:p>
    <w:p w14:paraId="4AE0FFD8" w14:textId="559AF578" w:rsidR="00FD56E6" w:rsidRPr="00B9466E" w:rsidRDefault="00FD56E6" w:rsidP="00B9466E">
      <w:pPr>
        <w:pStyle w:val="ListParagraph"/>
        <w:numPr>
          <w:ilvl w:val="0"/>
          <w:numId w:val="32"/>
        </w:numPr>
        <w:spacing w:after="0" w:line="360" w:lineRule="auto"/>
        <w:rPr>
          <w:rFonts w:ascii="Times New Roman" w:hAnsi="Times New Roman"/>
          <w:szCs w:val="26"/>
        </w:rPr>
      </w:pPr>
      <w:r w:rsidRPr="00B9466E">
        <w:rPr>
          <w:rFonts w:ascii="Times New Roman" w:hAnsi="Times New Roman"/>
          <w:szCs w:val="26"/>
        </w:rPr>
        <w:t>Mô tả rõ ràng, dễ hiểu</w:t>
      </w:r>
      <w:r w:rsidR="00060610" w:rsidRPr="00B9466E">
        <w:rPr>
          <w:rFonts w:ascii="Times New Roman" w:hAnsi="Times New Roman"/>
          <w:szCs w:val="26"/>
        </w:rPr>
        <w:t>.</w:t>
      </w:r>
    </w:p>
    <w:p w14:paraId="14407E21" w14:textId="34C7E32C" w:rsidR="00823E52" w:rsidRPr="00B9466E" w:rsidRDefault="00823E52" w:rsidP="00B9466E">
      <w:pPr>
        <w:pStyle w:val="ListParagraph"/>
        <w:numPr>
          <w:ilvl w:val="0"/>
          <w:numId w:val="32"/>
        </w:numPr>
        <w:spacing w:after="0" w:line="360" w:lineRule="auto"/>
        <w:rPr>
          <w:rFonts w:ascii="Times New Roman" w:hAnsi="Times New Roman"/>
          <w:szCs w:val="26"/>
        </w:rPr>
      </w:pPr>
      <w:r w:rsidRPr="00B9466E">
        <w:rPr>
          <w:rFonts w:ascii="Times New Roman" w:hAnsi="Times New Roman"/>
          <w:szCs w:val="26"/>
        </w:rPr>
        <w:t>Tăng hiệu suất truy vấn</w:t>
      </w:r>
      <w:r w:rsidR="00060610" w:rsidRPr="00B9466E">
        <w:rPr>
          <w:rFonts w:ascii="Times New Roman" w:hAnsi="Times New Roman"/>
          <w:szCs w:val="26"/>
        </w:rPr>
        <w:t>.</w:t>
      </w:r>
    </w:p>
    <w:p w14:paraId="699E86E2" w14:textId="7362DC02" w:rsidR="00823E52" w:rsidRPr="00B9466E" w:rsidRDefault="00166DD7" w:rsidP="00B9466E">
      <w:pPr>
        <w:pStyle w:val="ListParagraph"/>
        <w:numPr>
          <w:ilvl w:val="0"/>
          <w:numId w:val="32"/>
        </w:numPr>
        <w:spacing w:after="0" w:line="360" w:lineRule="auto"/>
        <w:rPr>
          <w:rFonts w:ascii="Times New Roman" w:hAnsi="Times New Roman"/>
          <w:szCs w:val="26"/>
        </w:rPr>
      </w:pPr>
      <w:r w:rsidRPr="00B9466E">
        <w:rPr>
          <w:rFonts w:ascii="Times New Roman" w:hAnsi="Times New Roman"/>
          <w:szCs w:val="26"/>
        </w:rPr>
        <w:t>Giảm thời gian thực thi</w:t>
      </w:r>
      <w:r w:rsidR="00060610" w:rsidRPr="00B9466E">
        <w:rPr>
          <w:rFonts w:ascii="Times New Roman" w:hAnsi="Times New Roman"/>
          <w:szCs w:val="26"/>
        </w:rPr>
        <w:t>.</w:t>
      </w:r>
    </w:p>
    <w:p w14:paraId="771D5131" w14:textId="04023496" w:rsidR="00E31D50" w:rsidRPr="00060610" w:rsidRDefault="00E31D50" w:rsidP="00B55944">
      <w:pPr>
        <w:spacing w:after="0" w:line="360" w:lineRule="auto"/>
        <w:rPr>
          <w:b/>
          <w:bCs/>
          <w:szCs w:val="26"/>
          <w:lang w:val="en-US"/>
        </w:rPr>
      </w:pPr>
      <w:r>
        <w:rPr>
          <w:szCs w:val="26"/>
          <w:lang w:val="en-US"/>
        </w:rPr>
        <w:t xml:space="preserve">- </w:t>
      </w:r>
      <w:r w:rsidRPr="00060610">
        <w:rPr>
          <w:b/>
          <w:bCs/>
          <w:szCs w:val="26"/>
          <w:lang w:val="en-US"/>
        </w:rPr>
        <w:t>Nhược điểm:</w:t>
      </w:r>
    </w:p>
    <w:p w14:paraId="43FF4F29" w14:textId="5DE8C543" w:rsidR="00E31D50" w:rsidRPr="00B9466E" w:rsidRDefault="00772F0F" w:rsidP="00B9466E">
      <w:pPr>
        <w:pStyle w:val="ListParagraph"/>
        <w:numPr>
          <w:ilvl w:val="0"/>
          <w:numId w:val="33"/>
        </w:numPr>
        <w:spacing w:after="0" w:line="360" w:lineRule="auto"/>
        <w:rPr>
          <w:rFonts w:ascii="Times New Roman" w:hAnsi="Times New Roman"/>
          <w:szCs w:val="26"/>
        </w:rPr>
      </w:pPr>
      <w:r w:rsidRPr="00B9466E">
        <w:rPr>
          <w:rFonts w:ascii="Times New Roman" w:hAnsi="Times New Roman"/>
          <w:szCs w:val="26"/>
        </w:rPr>
        <w:t xml:space="preserve">Dữ liệu không </w:t>
      </w:r>
      <w:r w:rsidR="004001E4" w:rsidRPr="00B9466E">
        <w:rPr>
          <w:rFonts w:ascii="Times New Roman" w:hAnsi="Times New Roman"/>
          <w:szCs w:val="26"/>
        </w:rPr>
        <w:t>chuẩn hóa, gây dư thừa dữ liệu.</w:t>
      </w:r>
    </w:p>
    <w:p w14:paraId="18A2E5D5" w14:textId="7FE1DFC1" w:rsidR="00FC68F3" w:rsidRPr="00B9466E" w:rsidRDefault="00503B99" w:rsidP="000457C5">
      <w:pPr>
        <w:pStyle w:val="ListParagraph"/>
        <w:numPr>
          <w:ilvl w:val="0"/>
          <w:numId w:val="33"/>
        </w:numPr>
        <w:spacing w:after="0" w:line="360" w:lineRule="auto"/>
        <w:rPr>
          <w:rFonts w:ascii="Times New Roman" w:hAnsi="Times New Roman"/>
          <w:szCs w:val="26"/>
        </w:rPr>
      </w:pPr>
      <w:r w:rsidRPr="00B9466E">
        <w:rPr>
          <w:rFonts w:ascii="Times New Roman" w:hAnsi="Times New Roman"/>
          <w:szCs w:val="26"/>
        </w:rPr>
        <w:t>Không linh hoạt về mặt nhu cầu phân tích như mô hình dữ liệu chuẩn hóa.</w:t>
      </w:r>
    </w:p>
    <w:p w14:paraId="2DCBDA27" w14:textId="77777777" w:rsidR="00E2016B" w:rsidRPr="001F369E" w:rsidRDefault="00E847C4" w:rsidP="000457C5">
      <w:pPr>
        <w:pStyle w:val="Heading3"/>
        <w:numPr>
          <w:ilvl w:val="2"/>
          <w:numId w:val="35"/>
        </w:numPr>
        <w:spacing w:line="360" w:lineRule="auto"/>
      </w:pPr>
      <w:bookmarkStart w:id="226" w:name="_Toc132061972"/>
      <w:r w:rsidRPr="001F369E">
        <w:t>Lược đồ hình bông tuyết (Snowflake schema)</w:t>
      </w:r>
      <w:bookmarkEnd w:id="226"/>
    </w:p>
    <w:p w14:paraId="33B01972" w14:textId="463FFE98" w:rsidR="002A733E" w:rsidRDefault="00E2016B" w:rsidP="000457C5">
      <w:pPr>
        <w:spacing w:after="0" w:line="360" w:lineRule="auto"/>
      </w:pPr>
      <w:r>
        <w:rPr>
          <w:b/>
          <w:bCs/>
          <w:lang w:val="en-US"/>
        </w:rPr>
        <w:t xml:space="preserve">- </w:t>
      </w:r>
      <w:r w:rsidRPr="00E2016B">
        <w:rPr>
          <w:b/>
          <w:bCs/>
        </w:rPr>
        <w:t>Định nghĩa:</w:t>
      </w:r>
      <w:r w:rsidRPr="00E2016B">
        <w:t xml:space="preserve"> </w:t>
      </w:r>
      <w:r w:rsidR="00F02D05" w:rsidRPr="00E2016B">
        <w:t xml:space="preserve">Lược đồ hình bông tuyết (Snowflake schema) </w:t>
      </w:r>
      <w:r w:rsidR="00E01395" w:rsidRPr="00E2016B">
        <w:t>là một cải tiến của lược đồ hình sao (Star schema)</w:t>
      </w:r>
      <w:r w:rsidR="00AE3D44" w:rsidRPr="00E2016B">
        <w:t xml:space="preserve">, trong đó một số chiều được phân cấp để thể hiện rõ ràng dạng chuẩn của </w:t>
      </w:r>
      <w:r w:rsidR="00352279" w:rsidRPr="00E2016B">
        <w:t>bảng chiều.</w:t>
      </w:r>
    </w:p>
    <w:p w14:paraId="6EDDC62B" w14:textId="5984906B" w:rsidR="00E2016B" w:rsidRDefault="00E2016B" w:rsidP="000457C5">
      <w:pPr>
        <w:spacing w:after="0" w:line="360" w:lineRule="auto"/>
        <w:rPr>
          <w:b/>
          <w:bCs/>
          <w:lang w:val="en-US"/>
        </w:rPr>
      </w:pPr>
      <w:r w:rsidRPr="00E2016B">
        <w:rPr>
          <w:b/>
          <w:bCs/>
          <w:lang w:val="en-US"/>
        </w:rPr>
        <w:t xml:space="preserve">- Minh họa: </w:t>
      </w:r>
    </w:p>
    <w:p w14:paraId="613FD690" w14:textId="77777777" w:rsidR="006D0809" w:rsidRDefault="00086909" w:rsidP="006931C6">
      <w:pPr>
        <w:keepNext/>
        <w:spacing w:line="360" w:lineRule="auto"/>
        <w:jc w:val="center"/>
      </w:pPr>
      <w:r>
        <w:rPr>
          <w:b/>
          <w:bCs/>
          <w:noProof/>
          <w:lang w:val="en-US"/>
        </w:rPr>
        <w:lastRenderedPageBreak/>
        <w:drawing>
          <wp:inline distT="0" distB="0" distL="0" distR="0" wp14:anchorId="5F1B269D" wp14:editId="7F0AC189">
            <wp:extent cx="5391150" cy="4200525"/>
            <wp:effectExtent l="19050" t="19050" r="19050" b="28575"/>
            <wp:docPr id="167034590" name="Picture 1670345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4590" name="Picture 3"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391150" cy="4200525"/>
                    </a:xfrm>
                    <a:prstGeom prst="rect">
                      <a:avLst/>
                    </a:prstGeom>
                    <a:ln>
                      <a:solidFill>
                        <a:schemeClr val="tx1"/>
                      </a:solidFill>
                    </a:ln>
                  </pic:spPr>
                </pic:pic>
              </a:graphicData>
            </a:graphic>
          </wp:inline>
        </w:drawing>
      </w:r>
    </w:p>
    <w:p w14:paraId="6D74D284" w14:textId="7E96E546" w:rsidR="00086909" w:rsidRPr="006D0809" w:rsidRDefault="006D0809" w:rsidP="008E6313">
      <w:pPr>
        <w:pStyle w:val="Caption"/>
        <w:spacing w:line="360" w:lineRule="auto"/>
        <w:jc w:val="center"/>
        <w:rPr>
          <w:b/>
          <w:bCs/>
          <w:color w:val="auto"/>
          <w:sz w:val="22"/>
          <w:szCs w:val="22"/>
        </w:rPr>
      </w:pPr>
      <w:bookmarkStart w:id="227" w:name="_Toc132061508"/>
      <w:bookmarkStart w:id="228" w:name="_Toc137473340"/>
      <w:r w:rsidRPr="006D0809">
        <w:rPr>
          <w:color w:val="auto"/>
          <w:sz w:val="22"/>
          <w:szCs w:val="22"/>
        </w:rPr>
        <w:t>Hình 1.4</w:t>
      </w:r>
      <w:r w:rsidR="00DA7903">
        <w:rPr>
          <w:color w:val="auto"/>
          <w:sz w:val="22"/>
          <w:szCs w:val="22"/>
        </w:rPr>
        <w:t>.</w:t>
      </w:r>
      <w:r w:rsidR="005C6A42">
        <w:rPr>
          <w:color w:val="auto"/>
          <w:sz w:val="22"/>
          <w:szCs w:val="22"/>
        </w:rPr>
        <w:fldChar w:fldCharType="begin"/>
      </w:r>
      <w:r w:rsidR="005C6A42">
        <w:rPr>
          <w:color w:val="auto"/>
          <w:sz w:val="22"/>
          <w:szCs w:val="22"/>
        </w:rPr>
        <w:instrText xml:space="preserve"> SEQ Hình \* ARABIC \s 1 </w:instrText>
      </w:r>
      <w:r w:rsidR="005C6A42">
        <w:rPr>
          <w:color w:val="auto"/>
          <w:sz w:val="22"/>
          <w:szCs w:val="22"/>
        </w:rPr>
        <w:fldChar w:fldCharType="separate"/>
      </w:r>
      <w:r w:rsidR="000C0337">
        <w:rPr>
          <w:noProof/>
          <w:color w:val="auto"/>
          <w:sz w:val="22"/>
          <w:szCs w:val="22"/>
        </w:rPr>
        <w:t>2</w:t>
      </w:r>
      <w:r w:rsidR="005C6A42">
        <w:rPr>
          <w:color w:val="auto"/>
          <w:sz w:val="22"/>
          <w:szCs w:val="22"/>
        </w:rPr>
        <w:fldChar w:fldCharType="end"/>
      </w:r>
      <w:r w:rsidRPr="006D0809">
        <w:rPr>
          <w:color w:val="auto"/>
          <w:sz w:val="22"/>
          <w:szCs w:val="22"/>
        </w:rPr>
        <w:t xml:space="preserve"> Lược đồ hình bông tuyết (Snowflake schema)</w:t>
      </w:r>
      <w:bookmarkEnd w:id="227"/>
      <w:bookmarkEnd w:id="228"/>
    </w:p>
    <w:p w14:paraId="35FF1205" w14:textId="1059EA65" w:rsidR="000F56DF" w:rsidRDefault="0072386A" w:rsidP="00B55944">
      <w:pPr>
        <w:spacing w:after="0" w:line="360" w:lineRule="auto"/>
        <w:rPr>
          <w:b/>
          <w:bCs/>
          <w:lang w:val="en-US"/>
        </w:rPr>
      </w:pPr>
      <w:r w:rsidRPr="0072386A">
        <w:rPr>
          <w:b/>
          <w:bCs/>
          <w:lang w:val="en-US"/>
        </w:rPr>
        <w:t>- Ưu điểm:</w:t>
      </w:r>
    </w:p>
    <w:p w14:paraId="650F52A0" w14:textId="2B4E2BF6" w:rsidR="005C0F2E" w:rsidRPr="00DA7903" w:rsidRDefault="005C0F2E" w:rsidP="00B52CD8">
      <w:pPr>
        <w:pStyle w:val="ListParagraph"/>
        <w:numPr>
          <w:ilvl w:val="0"/>
          <w:numId w:val="23"/>
        </w:numPr>
        <w:spacing w:after="0" w:line="360" w:lineRule="auto"/>
        <w:rPr>
          <w:rFonts w:ascii="Times New Roman" w:hAnsi="Times New Roman"/>
        </w:rPr>
      </w:pPr>
      <w:r w:rsidRPr="00DA7903">
        <w:rPr>
          <w:rFonts w:ascii="Times New Roman" w:hAnsi="Times New Roman"/>
        </w:rPr>
        <w:t>Tối ưu hóa truy vấn</w:t>
      </w:r>
      <w:r w:rsidR="0012560A" w:rsidRPr="00DA7903">
        <w:rPr>
          <w:rFonts w:ascii="Times New Roman" w:hAnsi="Times New Roman"/>
        </w:rPr>
        <w:t>.</w:t>
      </w:r>
    </w:p>
    <w:p w14:paraId="5F578388" w14:textId="1CF69F22" w:rsidR="00BF0419" w:rsidRPr="00DA7903" w:rsidRDefault="00BF0419" w:rsidP="00B52CD8">
      <w:pPr>
        <w:pStyle w:val="ListParagraph"/>
        <w:numPr>
          <w:ilvl w:val="0"/>
          <w:numId w:val="23"/>
        </w:numPr>
        <w:spacing w:after="0" w:line="360" w:lineRule="auto"/>
        <w:rPr>
          <w:rFonts w:ascii="Times New Roman" w:hAnsi="Times New Roman"/>
        </w:rPr>
      </w:pPr>
      <w:r w:rsidRPr="00DA7903">
        <w:rPr>
          <w:rFonts w:ascii="Times New Roman" w:hAnsi="Times New Roman"/>
        </w:rPr>
        <w:t>Giúp h</w:t>
      </w:r>
      <w:r w:rsidR="0012560A" w:rsidRPr="00DA7903">
        <w:rPr>
          <w:rFonts w:ascii="Times New Roman" w:hAnsi="Times New Roman"/>
        </w:rPr>
        <w:t>ệ thống có khả năng mở rộng linh hoạt và đáp ứng nhu cầu ngày càng tăng của dữ liệu.</w:t>
      </w:r>
    </w:p>
    <w:p w14:paraId="09660EB0" w14:textId="10199004" w:rsidR="0012560A" w:rsidRPr="00DA7903" w:rsidRDefault="00495BB0" w:rsidP="00B52CD8">
      <w:pPr>
        <w:pStyle w:val="ListParagraph"/>
        <w:numPr>
          <w:ilvl w:val="0"/>
          <w:numId w:val="24"/>
        </w:numPr>
        <w:spacing w:after="0" w:line="360" w:lineRule="auto"/>
        <w:rPr>
          <w:rFonts w:ascii="Times New Roman" w:hAnsi="Times New Roman"/>
        </w:rPr>
      </w:pPr>
      <w:r w:rsidRPr="00DA7903">
        <w:rPr>
          <w:rFonts w:ascii="Times New Roman" w:hAnsi="Times New Roman"/>
        </w:rPr>
        <w:t>Dễ dàng quản lí và bảo trì.</w:t>
      </w:r>
    </w:p>
    <w:p w14:paraId="28C4E093" w14:textId="12F26C9F" w:rsidR="0072386A" w:rsidRDefault="0072386A" w:rsidP="00B55944">
      <w:pPr>
        <w:spacing w:after="0" w:line="360" w:lineRule="auto"/>
        <w:rPr>
          <w:b/>
          <w:bCs/>
          <w:lang w:val="en-US"/>
        </w:rPr>
      </w:pPr>
      <w:r>
        <w:rPr>
          <w:b/>
          <w:bCs/>
          <w:lang w:val="en-US"/>
        </w:rPr>
        <w:t>- Nhược điểm:</w:t>
      </w:r>
    </w:p>
    <w:p w14:paraId="399C53D1" w14:textId="38DC71FF" w:rsidR="001447F5" w:rsidRPr="00DA7903" w:rsidRDefault="001447F5" w:rsidP="00B52CD8">
      <w:pPr>
        <w:pStyle w:val="ListParagraph"/>
        <w:numPr>
          <w:ilvl w:val="0"/>
          <w:numId w:val="24"/>
        </w:numPr>
        <w:spacing w:after="0" w:line="360" w:lineRule="auto"/>
        <w:rPr>
          <w:rFonts w:ascii="Times New Roman" w:hAnsi="Times New Roman"/>
        </w:rPr>
      </w:pPr>
      <w:r w:rsidRPr="00DA7903">
        <w:rPr>
          <w:rFonts w:ascii="Times New Roman" w:hAnsi="Times New Roman"/>
        </w:rPr>
        <w:t>Tăng chi phí lưu trữ dữ liệu.</w:t>
      </w:r>
    </w:p>
    <w:p w14:paraId="43379262" w14:textId="71C9A094" w:rsidR="00302054" w:rsidRPr="00DA7903" w:rsidRDefault="00302054" w:rsidP="00B52CD8">
      <w:pPr>
        <w:pStyle w:val="ListParagraph"/>
        <w:numPr>
          <w:ilvl w:val="0"/>
          <w:numId w:val="24"/>
        </w:numPr>
        <w:spacing w:after="0" w:line="360" w:lineRule="auto"/>
        <w:rPr>
          <w:rFonts w:ascii="Times New Roman" w:hAnsi="Times New Roman"/>
        </w:rPr>
      </w:pPr>
      <w:r w:rsidRPr="00DA7903">
        <w:rPr>
          <w:rFonts w:ascii="Times New Roman" w:hAnsi="Times New Roman"/>
        </w:rPr>
        <w:t>Tăng tính phức tạp trong quá trình thiết kế.</w:t>
      </w:r>
    </w:p>
    <w:p w14:paraId="5DC21B5D" w14:textId="78F306E7" w:rsidR="00E2016B" w:rsidRPr="00DA7903" w:rsidRDefault="007E09D0" w:rsidP="00B52CD8">
      <w:pPr>
        <w:pStyle w:val="ListParagraph"/>
        <w:numPr>
          <w:ilvl w:val="0"/>
          <w:numId w:val="24"/>
        </w:numPr>
        <w:spacing w:after="0" w:line="360" w:lineRule="auto"/>
        <w:rPr>
          <w:rFonts w:ascii="Times New Roman" w:hAnsi="Times New Roman"/>
        </w:rPr>
      </w:pPr>
      <w:r w:rsidRPr="00DA7903">
        <w:rPr>
          <w:rFonts w:ascii="Times New Roman" w:hAnsi="Times New Roman"/>
        </w:rPr>
        <w:t>Tăng độ phức tạp của câu truy vấn.</w:t>
      </w:r>
    </w:p>
    <w:p w14:paraId="1D0B2E8D" w14:textId="2C790213" w:rsidR="00E847C4" w:rsidRPr="000F2E9C" w:rsidRDefault="00E847C4" w:rsidP="000457C5">
      <w:pPr>
        <w:pStyle w:val="Heading2"/>
        <w:spacing w:before="0" w:line="360" w:lineRule="auto"/>
        <w:rPr>
          <w:noProof/>
        </w:rPr>
      </w:pPr>
      <w:bookmarkStart w:id="229" w:name="_Toc132061973"/>
      <w:r w:rsidRPr="000F2E9C">
        <w:rPr>
          <w:noProof/>
        </w:rPr>
        <w:lastRenderedPageBreak/>
        <w:t>Xây dựng kho dữ liệu</w:t>
      </w:r>
      <w:bookmarkEnd w:id="223"/>
      <w:bookmarkEnd w:id="229"/>
    </w:p>
    <w:p w14:paraId="4658DD3F" w14:textId="77777777" w:rsidR="00CA0BBC" w:rsidRPr="00CA0BBC" w:rsidRDefault="00CA0BBC" w:rsidP="000457C5">
      <w:pPr>
        <w:pStyle w:val="Heading3"/>
        <w:numPr>
          <w:ilvl w:val="2"/>
          <w:numId w:val="9"/>
        </w:numPr>
        <w:spacing w:before="0" w:line="360" w:lineRule="auto"/>
        <w:rPr>
          <w:b w:val="0"/>
          <w:vanish/>
        </w:rPr>
      </w:pPr>
      <w:bookmarkStart w:id="230" w:name="_Toc132061974"/>
    </w:p>
    <w:p w14:paraId="5105A8AB" w14:textId="1AF86574" w:rsidR="00E847C4" w:rsidRPr="000F2E9C" w:rsidRDefault="00E847C4" w:rsidP="000457C5">
      <w:pPr>
        <w:pStyle w:val="Heading4"/>
        <w:numPr>
          <w:ilvl w:val="2"/>
          <w:numId w:val="7"/>
        </w:numPr>
        <w:spacing w:before="0" w:line="360" w:lineRule="auto"/>
      </w:pPr>
      <w:r w:rsidRPr="000F2E9C">
        <w:t>Sơ đồ bông tuyết minh họa</w:t>
      </w:r>
      <w:bookmarkEnd w:id="230"/>
    </w:p>
    <w:p w14:paraId="03442334" w14:textId="347033BD" w:rsidR="004C2570" w:rsidRPr="004C2570" w:rsidRDefault="004C2570" w:rsidP="004C2570">
      <w:r>
        <w:rPr>
          <w:noProof/>
        </w:rPr>
        <w:drawing>
          <wp:inline distT="0" distB="0" distL="0" distR="0" wp14:anchorId="4F7DB572" wp14:editId="4EC82243">
            <wp:extent cx="6229350" cy="6038850"/>
            <wp:effectExtent l="0" t="0" r="0" b="0"/>
            <wp:docPr id="980142488" name="Picture 980142488"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42488" name="Picture 1" descr="A picture containing text, screenshot, diagram, font&#10;&#10;Description automatically generated"/>
                    <pic:cNvPicPr/>
                  </pic:nvPicPr>
                  <pic:blipFill>
                    <a:blip r:embed="rId15"/>
                    <a:stretch>
                      <a:fillRect/>
                    </a:stretch>
                  </pic:blipFill>
                  <pic:spPr>
                    <a:xfrm>
                      <a:off x="0" y="0"/>
                      <a:ext cx="6229350" cy="6038850"/>
                    </a:xfrm>
                    <a:prstGeom prst="rect">
                      <a:avLst/>
                    </a:prstGeom>
                  </pic:spPr>
                </pic:pic>
              </a:graphicData>
            </a:graphic>
          </wp:inline>
        </w:drawing>
      </w:r>
    </w:p>
    <w:p w14:paraId="1D6C6712" w14:textId="10990D0B" w:rsidR="00670801" w:rsidRPr="009405DE" w:rsidRDefault="005C6A42" w:rsidP="008E6313">
      <w:pPr>
        <w:pStyle w:val="Caption"/>
        <w:spacing w:line="360" w:lineRule="auto"/>
        <w:jc w:val="center"/>
        <w:rPr>
          <w:color w:val="auto"/>
          <w:sz w:val="22"/>
          <w:szCs w:val="22"/>
        </w:rPr>
      </w:pPr>
      <w:r w:rsidRPr="009405DE">
        <w:rPr>
          <w:color w:val="auto"/>
          <w:sz w:val="22"/>
          <w:szCs w:val="22"/>
        </w:rPr>
        <w:t>Hình 1.5</w:t>
      </w:r>
      <w:r w:rsidR="00DA7903">
        <w:rPr>
          <w:color w:val="auto"/>
          <w:sz w:val="22"/>
          <w:szCs w:val="22"/>
        </w:rPr>
        <w:t>.</w:t>
      </w:r>
      <w:r w:rsidRPr="009405DE">
        <w:rPr>
          <w:color w:val="auto"/>
          <w:sz w:val="22"/>
          <w:szCs w:val="22"/>
        </w:rPr>
        <w:t>1 Sơ đồ bông tuyết minh họa</w:t>
      </w:r>
    </w:p>
    <w:p w14:paraId="6EBD240F" w14:textId="77777777" w:rsidR="00B55944" w:rsidRDefault="00B55944" w:rsidP="00B55944">
      <w:pPr>
        <w:rPr>
          <w:lang w:val="en-US"/>
        </w:rPr>
      </w:pPr>
    </w:p>
    <w:p w14:paraId="21A3E782" w14:textId="77777777" w:rsidR="00B55944" w:rsidRDefault="00B55944" w:rsidP="00B55944">
      <w:pPr>
        <w:rPr>
          <w:lang w:val="en-US"/>
        </w:rPr>
      </w:pPr>
    </w:p>
    <w:p w14:paraId="543EDCFB" w14:textId="77777777" w:rsidR="00B55944" w:rsidRDefault="00B55944" w:rsidP="00B55944">
      <w:pPr>
        <w:rPr>
          <w:lang w:val="en-US"/>
        </w:rPr>
      </w:pPr>
    </w:p>
    <w:p w14:paraId="1BBB9FA4" w14:textId="77777777" w:rsidR="00B55944" w:rsidRDefault="00B55944" w:rsidP="00B55944">
      <w:pPr>
        <w:rPr>
          <w:lang w:val="en-US"/>
        </w:rPr>
      </w:pPr>
    </w:p>
    <w:p w14:paraId="1577EBA3" w14:textId="77777777" w:rsidR="00B55944" w:rsidRPr="00B55944" w:rsidRDefault="00B55944" w:rsidP="00B55944">
      <w:pPr>
        <w:rPr>
          <w:lang w:val="en-US"/>
        </w:rPr>
      </w:pPr>
    </w:p>
    <w:p w14:paraId="676496F0" w14:textId="77777777" w:rsidR="00984634" w:rsidRPr="00D507E2" w:rsidRDefault="00E847C4" w:rsidP="000457C5">
      <w:pPr>
        <w:pStyle w:val="Heading4"/>
        <w:numPr>
          <w:ilvl w:val="2"/>
          <w:numId w:val="7"/>
        </w:numPr>
        <w:spacing w:line="360" w:lineRule="auto"/>
      </w:pPr>
      <w:bookmarkStart w:id="231" w:name="_Toc132061975"/>
      <w:r w:rsidRPr="00D507E2">
        <w:lastRenderedPageBreak/>
        <w:t>Mô tả chi tiết các bảng dữ liệu</w:t>
      </w:r>
      <w:bookmarkEnd w:id="231"/>
    </w:p>
    <w:p w14:paraId="5E8A5ED7" w14:textId="3A90A23A" w:rsidR="00740C0B" w:rsidRPr="00F27D9B" w:rsidRDefault="00F27D9B" w:rsidP="000457C5">
      <w:pPr>
        <w:spacing w:after="0" w:line="360" w:lineRule="auto"/>
        <w:ind w:firstLine="720"/>
        <w:rPr>
          <w:rFonts w:cs="Times New Roman"/>
          <w:szCs w:val="26"/>
          <w:lang w:val="en-US"/>
        </w:rPr>
      </w:pPr>
      <w:r>
        <w:rPr>
          <w:rFonts w:cs="Times New Roman"/>
          <w:szCs w:val="26"/>
          <w:lang w:val="en-US"/>
        </w:rPr>
        <w:t xml:space="preserve">Sơ đồ bông tuyết bao gồm </w:t>
      </w:r>
      <w:r w:rsidR="00C846EE">
        <w:rPr>
          <w:rFonts w:cs="Times New Roman"/>
          <w:szCs w:val="26"/>
          <w:lang w:val="en-US"/>
        </w:rPr>
        <w:t>1</w:t>
      </w:r>
      <w:r>
        <w:rPr>
          <w:rFonts w:cs="Times New Roman"/>
          <w:szCs w:val="26"/>
          <w:lang w:val="en-US"/>
        </w:rPr>
        <w:t xml:space="preserve"> bảng Fact và </w:t>
      </w:r>
      <w:r w:rsidR="001B70E0">
        <w:rPr>
          <w:rFonts w:cs="Times New Roman"/>
          <w:szCs w:val="26"/>
          <w:lang w:val="en-US"/>
        </w:rPr>
        <w:t>7</w:t>
      </w:r>
      <w:r w:rsidR="00C846EE">
        <w:rPr>
          <w:rFonts w:cs="Times New Roman"/>
          <w:szCs w:val="26"/>
          <w:lang w:val="en-US"/>
        </w:rPr>
        <w:t xml:space="preserve"> bảng Dim (Dim_Time, Dim_</w:t>
      </w:r>
      <w:r w:rsidR="001B70E0">
        <w:rPr>
          <w:rFonts w:cs="Times New Roman"/>
          <w:szCs w:val="26"/>
          <w:lang w:val="en-US"/>
        </w:rPr>
        <w:t>Vendor, Dim_Item, Dim_Category, Dim_Store, Dim_City, Dim_</w:t>
      </w:r>
      <w:r w:rsidR="00363B3D">
        <w:rPr>
          <w:rFonts w:cs="Times New Roman"/>
          <w:szCs w:val="26"/>
          <w:lang w:val="en-US"/>
        </w:rPr>
        <w:t>County).</w:t>
      </w:r>
    </w:p>
    <w:p w14:paraId="68C7CCA6" w14:textId="0EFBA7E4" w:rsidR="00303F2B" w:rsidRPr="00DA1CF3" w:rsidRDefault="008065C1" w:rsidP="000457C5">
      <w:pPr>
        <w:pStyle w:val="Heading4"/>
        <w:spacing w:line="360" w:lineRule="auto"/>
      </w:pPr>
      <w:r w:rsidRPr="00DA1CF3">
        <w:t>Bảng Fact</w:t>
      </w:r>
    </w:p>
    <w:tbl>
      <w:tblPr>
        <w:tblStyle w:val="TableGrid"/>
        <w:tblW w:w="8725" w:type="dxa"/>
        <w:tblInd w:w="1080" w:type="dxa"/>
        <w:tblLook w:val="04A0" w:firstRow="1" w:lastRow="0" w:firstColumn="1" w:lastColumn="0" w:noHBand="0" w:noVBand="1"/>
      </w:tblPr>
      <w:tblGrid>
        <w:gridCol w:w="2601"/>
        <w:gridCol w:w="1624"/>
        <w:gridCol w:w="3420"/>
        <w:gridCol w:w="1080"/>
      </w:tblGrid>
      <w:tr w:rsidR="002C0B5A" w14:paraId="196CE172" w14:textId="77777777" w:rsidTr="006A1626">
        <w:tc>
          <w:tcPr>
            <w:tcW w:w="2601" w:type="dxa"/>
          </w:tcPr>
          <w:p w14:paraId="4B72A0F7" w14:textId="77777777" w:rsidR="002C0B5A" w:rsidRDefault="002C0B5A"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Tên thuộc tính</w:t>
            </w:r>
          </w:p>
        </w:tc>
        <w:tc>
          <w:tcPr>
            <w:tcW w:w="1624" w:type="dxa"/>
          </w:tcPr>
          <w:p w14:paraId="0795F27C" w14:textId="77777777" w:rsidR="002C0B5A" w:rsidRDefault="002C0B5A"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Kiểu dữ liệu</w:t>
            </w:r>
          </w:p>
        </w:tc>
        <w:tc>
          <w:tcPr>
            <w:tcW w:w="3420" w:type="dxa"/>
          </w:tcPr>
          <w:p w14:paraId="1E842EDA" w14:textId="0CA86A17" w:rsidR="002C0B5A" w:rsidRDefault="002C0B5A"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Mô tả</w:t>
            </w:r>
          </w:p>
        </w:tc>
        <w:tc>
          <w:tcPr>
            <w:tcW w:w="1080" w:type="dxa"/>
          </w:tcPr>
          <w:p w14:paraId="500636B0" w14:textId="77777777" w:rsidR="002C0B5A" w:rsidRDefault="002C0B5A"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Ghi chú</w:t>
            </w:r>
          </w:p>
        </w:tc>
      </w:tr>
      <w:tr w:rsidR="00C56B50" w14:paraId="34AC1402" w14:textId="77777777" w:rsidTr="006A1626">
        <w:tc>
          <w:tcPr>
            <w:tcW w:w="2601" w:type="dxa"/>
          </w:tcPr>
          <w:p w14:paraId="1520CF86" w14:textId="47D5BC01" w:rsidR="00C56B50" w:rsidRPr="00C56B50" w:rsidRDefault="00C56B50" w:rsidP="00FB3B61">
            <w:pPr>
              <w:pStyle w:val="ListParagraph"/>
              <w:spacing w:after="0" w:line="360" w:lineRule="auto"/>
              <w:ind w:left="0"/>
              <w:jc w:val="left"/>
              <w:rPr>
                <w:rFonts w:ascii="Times New Roman" w:hAnsi="Times New Roman"/>
                <w:szCs w:val="26"/>
              </w:rPr>
            </w:pPr>
            <w:r w:rsidRPr="00C56B50">
              <w:rPr>
                <w:rFonts w:ascii="Times New Roman" w:hAnsi="Times New Roman"/>
                <w:szCs w:val="26"/>
              </w:rPr>
              <w:t>FactID</w:t>
            </w:r>
          </w:p>
        </w:tc>
        <w:tc>
          <w:tcPr>
            <w:tcW w:w="1624" w:type="dxa"/>
          </w:tcPr>
          <w:p w14:paraId="26C6014D" w14:textId="1062FEEC" w:rsidR="00C56B50" w:rsidRPr="00B0690A" w:rsidRDefault="00692D3E" w:rsidP="008E6313">
            <w:pPr>
              <w:pStyle w:val="ListParagraph"/>
              <w:spacing w:after="0" w:line="360" w:lineRule="auto"/>
              <w:ind w:left="0"/>
              <w:jc w:val="center"/>
              <w:rPr>
                <w:rFonts w:ascii="Times New Roman" w:hAnsi="Times New Roman"/>
                <w:szCs w:val="26"/>
              </w:rPr>
            </w:pPr>
            <w:r w:rsidRPr="00B0690A">
              <w:rPr>
                <w:rFonts w:ascii="Times New Roman" w:hAnsi="Times New Roman"/>
                <w:szCs w:val="26"/>
              </w:rPr>
              <w:t>int</w:t>
            </w:r>
          </w:p>
        </w:tc>
        <w:tc>
          <w:tcPr>
            <w:tcW w:w="3420" w:type="dxa"/>
          </w:tcPr>
          <w:p w14:paraId="152CB49A" w14:textId="50AC9AF5" w:rsidR="00C56B50" w:rsidRPr="00B0690A" w:rsidRDefault="00B0690A" w:rsidP="008E6313">
            <w:pPr>
              <w:pStyle w:val="ListParagraph"/>
              <w:spacing w:after="0" w:line="360" w:lineRule="auto"/>
              <w:ind w:left="0"/>
              <w:jc w:val="center"/>
              <w:rPr>
                <w:rFonts w:ascii="Times New Roman" w:hAnsi="Times New Roman"/>
                <w:szCs w:val="26"/>
              </w:rPr>
            </w:pPr>
            <w:r w:rsidRPr="00B0690A">
              <w:rPr>
                <w:rFonts w:ascii="Times New Roman" w:hAnsi="Times New Roman"/>
                <w:szCs w:val="26"/>
              </w:rPr>
              <w:t>Mã định danh của bảng Fact</w:t>
            </w:r>
          </w:p>
        </w:tc>
        <w:tc>
          <w:tcPr>
            <w:tcW w:w="1080" w:type="dxa"/>
          </w:tcPr>
          <w:p w14:paraId="6F193250" w14:textId="3A10301A" w:rsidR="00C56B50" w:rsidRDefault="00C56B50" w:rsidP="008E6313">
            <w:pPr>
              <w:pStyle w:val="ListParagraph"/>
              <w:spacing w:after="0" w:line="360" w:lineRule="auto"/>
              <w:ind w:left="0"/>
              <w:jc w:val="center"/>
              <w:rPr>
                <w:rFonts w:ascii="Times New Roman" w:hAnsi="Times New Roman"/>
                <w:b/>
                <w:bCs/>
                <w:szCs w:val="26"/>
              </w:rPr>
            </w:pPr>
            <w:r>
              <w:rPr>
                <w:rFonts w:ascii="Times New Roman" w:hAnsi="Times New Roman"/>
                <w:szCs w:val="26"/>
              </w:rPr>
              <w:t>Khóa chính</w:t>
            </w:r>
          </w:p>
        </w:tc>
      </w:tr>
      <w:tr w:rsidR="004359DD" w14:paraId="0F35D2E1" w14:textId="3F2CEC40" w:rsidTr="006A1626">
        <w:tc>
          <w:tcPr>
            <w:tcW w:w="2601" w:type="dxa"/>
          </w:tcPr>
          <w:p w14:paraId="3A644675" w14:textId="77777777" w:rsidR="004359DD" w:rsidRPr="00E46AF3" w:rsidRDefault="004359DD" w:rsidP="008E6313">
            <w:pPr>
              <w:pStyle w:val="ListParagraph"/>
              <w:spacing w:after="0" w:line="360" w:lineRule="auto"/>
              <w:ind w:left="0"/>
              <w:rPr>
                <w:rFonts w:ascii="Times New Roman" w:hAnsi="Times New Roman"/>
                <w:szCs w:val="26"/>
              </w:rPr>
            </w:pPr>
            <w:r>
              <w:rPr>
                <w:rFonts w:ascii="Times New Roman" w:hAnsi="Times New Roman"/>
                <w:szCs w:val="26"/>
              </w:rPr>
              <w:t>Invoice_Item_Number</w:t>
            </w:r>
          </w:p>
        </w:tc>
        <w:tc>
          <w:tcPr>
            <w:tcW w:w="1624" w:type="dxa"/>
          </w:tcPr>
          <w:p w14:paraId="6E298859" w14:textId="781DD06A" w:rsidR="004359DD" w:rsidRPr="00E46AF3" w:rsidRDefault="00E27783" w:rsidP="008E6313">
            <w:pPr>
              <w:pStyle w:val="ListParagraph"/>
              <w:spacing w:after="0" w:line="360" w:lineRule="auto"/>
              <w:ind w:left="0"/>
              <w:jc w:val="center"/>
              <w:rPr>
                <w:rFonts w:ascii="Times New Roman" w:hAnsi="Times New Roman"/>
                <w:szCs w:val="26"/>
              </w:rPr>
            </w:pPr>
            <w:r>
              <w:rPr>
                <w:rFonts w:ascii="Times New Roman" w:hAnsi="Times New Roman"/>
                <w:szCs w:val="26"/>
              </w:rPr>
              <w:t>varchar(50)</w:t>
            </w:r>
          </w:p>
        </w:tc>
        <w:tc>
          <w:tcPr>
            <w:tcW w:w="3420" w:type="dxa"/>
          </w:tcPr>
          <w:p w14:paraId="33EFBD16" w14:textId="58F84C78" w:rsidR="004359DD" w:rsidRPr="00E46AF3" w:rsidRDefault="00A024B8" w:rsidP="008E6313">
            <w:pPr>
              <w:pStyle w:val="ListParagraph"/>
              <w:spacing w:after="0" w:line="360" w:lineRule="auto"/>
              <w:ind w:left="0"/>
              <w:rPr>
                <w:rFonts w:ascii="Times New Roman" w:hAnsi="Times New Roman"/>
                <w:szCs w:val="26"/>
              </w:rPr>
            </w:pPr>
            <w:r w:rsidRPr="00B93C7A">
              <w:rPr>
                <w:rFonts w:ascii="Times New Roman" w:hAnsi="Times New Roman"/>
              </w:rPr>
              <w:t>Mã định danh cho sản phẩm nằm trong đơn đặt hàng của cửa hàng</w:t>
            </w:r>
          </w:p>
        </w:tc>
        <w:tc>
          <w:tcPr>
            <w:tcW w:w="1080" w:type="dxa"/>
          </w:tcPr>
          <w:p w14:paraId="39701FE7" w14:textId="157B664C" w:rsidR="004359DD" w:rsidRPr="00E46AF3" w:rsidRDefault="004359DD" w:rsidP="008E6313">
            <w:pPr>
              <w:pStyle w:val="ListParagraph"/>
              <w:spacing w:after="0" w:line="360" w:lineRule="auto"/>
              <w:ind w:left="0"/>
              <w:rPr>
                <w:rFonts w:ascii="Times New Roman" w:hAnsi="Times New Roman"/>
                <w:szCs w:val="26"/>
              </w:rPr>
            </w:pPr>
          </w:p>
        </w:tc>
      </w:tr>
      <w:tr w:rsidR="004359DD" w14:paraId="537898B5" w14:textId="1215F15E" w:rsidTr="006A1626">
        <w:tc>
          <w:tcPr>
            <w:tcW w:w="2601" w:type="dxa"/>
          </w:tcPr>
          <w:p w14:paraId="1EE7CC12" w14:textId="36175F62" w:rsidR="004359DD" w:rsidRPr="00E46AF3" w:rsidRDefault="0087531A" w:rsidP="008E6313">
            <w:pPr>
              <w:pStyle w:val="ListParagraph"/>
              <w:spacing w:after="0" w:line="360" w:lineRule="auto"/>
              <w:ind w:left="0"/>
              <w:rPr>
                <w:rFonts w:ascii="Times New Roman" w:hAnsi="Times New Roman"/>
                <w:szCs w:val="26"/>
              </w:rPr>
            </w:pPr>
            <w:r>
              <w:rPr>
                <w:rFonts w:ascii="Times New Roman" w:hAnsi="Times New Roman"/>
                <w:szCs w:val="26"/>
              </w:rPr>
              <w:t>TimeID</w:t>
            </w:r>
          </w:p>
        </w:tc>
        <w:tc>
          <w:tcPr>
            <w:tcW w:w="1624" w:type="dxa"/>
          </w:tcPr>
          <w:p w14:paraId="00B70F11" w14:textId="25285EE5" w:rsidR="004359DD" w:rsidRDefault="0087531A" w:rsidP="008E6313">
            <w:pPr>
              <w:pStyle w:val="ListParagraph"/>
              <w:spacing w:after="0" w:line="360" w:lineRule="auto"/>
              <w:ind w:left="0"/>
              <w:jc w:val="center"/>
              <w:rPr>
                <w:rFonts w:ascii="Times New Roman" w:hAnsi="Times New Roman"/>
                <w:szCs w:val="26"/>
              </w:rPr>
            </w:pPr>
            <w:r>
              <w:rPr>
                <w:rFonts w:ascii="Times New Roman" w:hAnsi="Times New Roman"/>
                <w:szCs w:val="26"/>
              </w:rPr>
              <w:t>int</w:t>
            </w:r>
          </w:p>
        </w:tc>
        <w:tc>
          <w:tcPr>
            <w:tcW w:w="3420" w:type="dxa"/>
          </w:tcPr>
          <w:p w14:paraId="3D8C8935" w14:textId="051C94EA" w:rsidR="004359DD" w:rsidRPr="00E46AF3" w:rsidRDefault="0087531A" w:rsidP="008E6313">
            <w:pPr>
              <w:pStyle w:val="ListParagraph"/>
              <w:spacing w:after="0" w:line="360" w:lineRule="auto"/>
              <w:ind w:left="0"/>
              <w:rPr>
                <w:rFonts w:ascii="Times New Roman" w:hAnsi="Times New Roman"/>
                <w:szCs w:val="26"/>
              </w:rPr>
            </w:pPr>
            <w:r w:rsidRPr="00B0690A">
              <w:rPr>
                <w:rFonts w:ascii="Times New Roman" w:hAnsi="Times New Roman"/>
                <w:szCs w:val="26"/>
              </w:rPr>
              <w:t xml:space="preserve">Mã định danh của bảng </w:t>
            </w:r>
            <w:r>
              <w:rPr>
                <w:rFonts w:ascii="Times New Roman" w:hAnsi="Times New Roman"/>
                <w:szCs w:val="26"/>
              </w:rPr>
              <w:t>Dim_Time</w:t>
            </w:r>
          </w:p>
        </w:tc>
        <w:tc>
          <w:tcPr>
            <w:tcW w:w="1080" w:type="dxa"/>
          </w:tcPr>
          <w:p w14:paraId="6ED94E88" w14:textId="1351E278" w:rsidR="004359DD" w:rsidRDefault="0087531A" w:rsidP="008E6313">
            <w:pPr>
              <w:pStyle w:val="ListParagraph"/>
              <w:spacing w:after="0" w:line="360" w:lineRule="auto"/>
              <w:ind w:left="0"/>
              <w:rPr>
                <w:rFonts w:ascii="Times New Roman" w:hAnsi="Times New Roman"/>
                <w:szCs w:val="26"/>
              </w:rPr>
            </w:pPr>
            <w:r>
              <w:rPr>
                <w:rFonts w:ascii="Times New Roman" w:hAnsi="Times New Roman"/>
                <w:szCs w:val="26"/>
              </w:rPr>
              <w:t>Khóa ngoại</w:t>
            </w:r>
          </w:p>
        </w:tc>
      </w:tr>
      <w:tr w:rsidR="004359DD" w14:paraId="072AD364" w14:textId="4DCCD691" w:rsidTr="006A1626">
        <w:tc>
          <w:tcPr>
            <w:tcW w:w="2601" w:type="dxa"/>
          </w:tcPr>
          <w:p w14:paraId="54874B84" w14:textId="2FEA1152" w:rsidR="004359DD" w:rsidRPr="00E46AF3" w:rsidRDefault="004359DD" w:rsidP="008E6313">
            <w:pPr>
              <w:pStyle w:val="ListParagraph"/>
              <w:spacing w:after="0" w:line="360" w:lineRule="auto"/>
              <w:ind w:left="0"/>
              <w:rPr>
                <w:rFonts w:ascii="Times New Roman" w:hAnsi="Times New Roman"/>
                <w:szCs w:val="26"/>
              </w:rPr>
            </w:pPr>
            <w:r>
              <w:rPr>
                <w:rFonts w:ascii="Times New Roman" w:hAnsi="Times New Roman"/>
                <w:szCs w:val="26"/>
              </w:rPr>
              <w:t>Store_</w:t>
            </w:r>
            <w:r w:rsidR="0087531A">
              <w:rPr>
                <w:rFonts w:ascii="Times New Roman" w:hAnsi="Times New Roman"/>
                <w:szCs w:val="26"/>
              </w:rPr>
              <w:t>ID</w:t>
            </w:r>
          </w:p>
        </w:tc>
        <w:tc>
          <w:tcPr>
            <w:tcW w:w="1624" w:type="dxa"/>
          </w:tcPr>
          <w:p w14:paraId="62F2C887" w14:textId="2A2D4CF5" w:rsidR="004359DD" w:rsidRDefault="0087531A" w:rsidP="008E6313">
            <w:pPr>
              <w:pStyle w:val="ListParagraph"/>
              <w:spacing w:after="0" w:line="360" w:lineRule="auto"/>
              <w:ind w:left="0"/>
              <w:jc w:val="center"/>
              <w:rPr>
                <w:rFonts w:ascii="Times New Roman" w:hAnsi="Times New Roman"/>
                <w:szCs w:val="26"/>
              </w:rPr>
            </w:pPr>
            <w:r>
              <w:rPr>
                <w:rFonts w:ascii="Times New Roman" w:hAnsi="Times New Roman"/>
                <w:szCs w:val="26"/>
              </w:rPr>
              <w:t>int</w:t>
            </w:r>
          </w:p>
        </w:tc>
        <w:tc>
          <w:tcPr>
            <w:tcW w:w="3420" w:type="dxa"/>
          </w:tcPr>
          <w:p w14:paraId="6568F924" w14:textId="5B23740F" w:rsidR="004359DD" w:rsidRPr="00E46AF3" w:rsidRDefault="0087531A" w:rsidP="008E6313">
            <w:pPr>
              <w:pStyle w:val="ListParagraph"/>
              <w:spacing w:after="0" w:line="360" w:lineRule="auto"/>
              <w:ind w:left="0"/>
              <w:rPr>
                <w:rFonts w:ascii="Times New Roman" w:hAnsi="Times New Roman"/>
                <w:szCs w:val="26"/>
              </w:rPr>
            </w:pPr>
            <w:r w:rsidRPr="00B0690A">
              <w:rPr>
                <w:rFonts w:ascii="Times New Roman" w:hAnsi="Times New Roman"/>
                <w:szCs w:val="26"/>
              </w:rPr>
              <w:t xml:space="preserve">Mã định danh của bảng </w:t>
            </w:r>
            <w:r>
              <w:rPr>
                <w:rFonts w:ascii="Times New Roman" w:hAnsi="Times New Roman"/>
                <w:szCs w:val="26"/>
              </w:rPr>
              <w:t>Dim_Store</w:t>
            </w:r>
          </w:p>
        </w:tc>
        <w:tc>
          <w:tcPr>
            <w:tcW w:w="1080" w:type="dxa"/>
          </w:tcPr>
          <w:p w14:paraId="46505F41" w14:textId="1E7E35D7" w:rsidR="004359DD" w:rsidRDefault="0087531A" w:rsidP="008E6313">
            <w:pPr>
              <w:pStyle w:val="ListParagraph"/>
              <w:spacing w:after="0" w:line="360" w:lineRule="auto"/>
              <w:ind w:left="0"/>
              <w:rPr>
                <w:rFonts w:ascii="Times New Roman" w:hAnsi="Times New Roman"/>
                <w:szCs w:val="26"/>
              </w:rPr>
            </w:pPr>
            <w:r>
              <w:rPr>
                <w:rFonts w:ascii="Times New Roman" w:hAnsi="Times New Roman"/>
                <w:szCs w:val="26"/>
              </w:rPr>
              <w:t>Khóa ngoại</w:t>
            </w:r>
          </w:p>
        </w:tc>
      </w:tr>
      <w:tr w:rsidR="004359DD" w14:paraId="3C4FCB11" w14:textId="2666832A" w:rsidTr="006A1626">
        <w:tc>
          <w:tcPr>
            <w:tcW w:w="2601" w:type="dxa"/>
          </w:tcPr>
          <w:p w14:paraId="03561589" w14:textId="5890F529" w:rsidR="004359DD" w:rsidRPr="00E46AF3" w:rsidRDefault="004359DD" w:rsidP="008E6313">
            <w:pPr>
              <w:pStyle w:val="ListParagraph"/>
              <w:spacing w:after="0" w:line="360" w:lineRule="auto"/>
              <w:ind w:left="0"/>
              <w:rPr>
                <w:rFonts w:ascii="Times New Roman" w:hAnsi="Times New Roman"/>
                <w:szCs w:val="26"/>
              </w:rPr>
            </w:pPr>
            <w:r>
              <w:rPr>
                <w:rFonts w:ascii="Times New Roman" w:hAnsi="Times New Roman"/>
                <w:szCs w:val="26"/>
              </w:rPr>
              <w:t>Item_</w:t>
            </w:r>
            <w:r w:rsidR="0087531A">
              <w:rPr>
                <w:rFonts w:ascii="Times New Roman" w:hAnsi="Times New Roman"/>
                <w:szCs w:val="26"/>
              </w:rPr>
              <w:t>ID</w:t>
            </w:r>
          </w:p>
        </w:tc>
        <w:tc>
          <w:tcPr>
            <w:tcW w:w="1624" w:type="dxa"/>
          </w:tcPr>
          <w:p w14:paraId="5CE88435" w14:textId="04B26DCC" w:rsidR="004359DD" w:rsidRPr="00E46AF3" w:rsidRDefault="0087531A" w:rsidP="008E6313">
            <w:pPr>
              <w:pStyle w:val="ListParagraph"/>
              <w:spacing w:after="0" w:line="360" w:lineRule="auto"/>
              <w:ind w:left="0"/>
              <w:jc w:val="center"/>
              <w:rPr>
                <w:rFonts w:ascii="Times New Roman" w:hAnsi="Times New Roman"/>
                <w:szCs w:val="26"/>
              </w:rPr>
            </w:pPr>
            <w:r>
              <w:rPr>
                <w:rFonts w:ascii="Times New Roman" w:hAnsi="Times New Roman"/>
                <w:szCs w:val="26"/>
              </w:rPr>
              <w:t>int</w:t>
            </w:r>
          </w:p>
        </w:tc>
        <w:tc>
          <w:tcPr>
            <w:tcW w:w="3420" w:type="dxa"/>
          </w:tcPr>
          <w:p w14:paraId="1884DE45" w14:textId="3DA92C5A" w:rsidR="004359DD" w:rsidRPr="00E46AF3" w:rsidRDefault="0087531A" w:rsidP="008E6313">
            <w:pPr>
              <w:pStyle w:val="ListParagraph"/>
              <w:spacing w:after="0" w:line="360" w:lineRule="auto"/>
              <w:ind w:left="0"/>
              <w:rPr>
                <w:rFonts w:ascii="Times New Roman" w:hAnsi="Times New Roman"/>
                <w:szCs w:val="26"/>
              </w:rPr>
            </w:pPr>
            <w:r w:rsidRPr="00B0690A">
              <w:rPr>
                <w:rFonts w:ascii="Times New Roman" w:hAnsi="Times New Roman"/>
                <w:szCs w:val="26"/>
              </w:rPr>
              <w:t xml:space="preserve">Mã định danh của bảng </w:t>
            </w:r>
            <w:r>
              <w:rPr>
                <w:rFonts w:ascii="Times New Roman" w:hAnsi="Times New Roman"/>
                <w:szCs w:val="26"/>
              </w:rPr>
              <w:t>Dim_Item</w:t>
            </w:r>
          </w:p>
        </w:tc>
        <w:tc>
          <w:tcPr>
            <w:tcW w:w="1080" w:type="dxa"/>
          </w:tcPr>
          <w:p w14:paraId="45C2A312" w14:textId="06B8C1BF" w:rsidR="004359DD" w:rsidRPr="00E46AF3" w:rsidRDefault="0087531A" w:rsidP="008E6313">
            <w:pPr>
              <w:pStyle w:val="ListParagraph"/>
              <w:spacing w:after="0" w:line="360" w:lineRule="auto"/>
              <w:ind w:left="0"/>
              <w:rPr>
                <w:rFonts w:ascii="Times New Roman" w:hAnsi="Times New Roman"/>
                <w:szCs w:val="26"/>
              </w:rPr>
            </w:pPr>
            <w:r>
              <w:rPr>
                <w:rFonts w:ascii="Times New Roman" w:hAnsi="Times New Roman"/>
                <w:szCs w:val="26"/>
              </w:rPr>
              <w:t>Khóa ngoại</w:t>
            </w:r>
          </w:p>
        </w:tc>
      </w:tr>
      <w:tr w:rsidR="004359DD" w14:paraId="5BC02E18" w14:textId="3CF8CC5D" w:rsidTr="006A1626">
        <w:tc>
          <w:tcPr>
            <w:tcW w:w="2601" w:type="dxa"/>
          </w:tcPr>
          <w:p w14:paraId="5C2E2863" w14:textId="77777777" w:rsidR="004359DD" w:rsidRPr="00E46AF3" w:rsidRDefault="004359DD" w:rsidP="008E6313">
            <w:pPr>
              <w:pStyle w:val="ListParagraph"/>
              <w:spacing w:after="0" w:line="360" w:lineRule="auto"/>
              <w:ind w:left="0"/>
              <w:rPr>
                <w:rFonts w:ascii="Times New Roman" w:hAnsi="Times New Roman"/>
                <w:szCs w:val="26"/>
              </w:rPr>
            </w:pPr>
            <w:r>
              <w:rPr>
                <w:rFonts w:ascii="Times New Roman" w:hAnsi="Times New Roman"/>
                <w:szCs w:val="26"/>
              </w:rPr>
              <w:t>Pack</w:t>
            </w:r>
          </w:p>
        </w:tc>
        <w:tc>
          <w:tcPr>
            <w:tcW w:w="1624" w:type="dxa"/>
          </w:tcPr>
          <w:p w14:paraId="12B8E76A" w14:textId="2EA3007A" w:rsidR="004359DD" w:rsidRPr="00E46AF3" w:rsidRDefault="00F732C7" w:rsidP="008E6313">
            <w:pPr>
              <w:pStyle w:val="ListParagraph"/>
              <w:spacing w:after="0" w:line="360" w:lineRule="auto"/>
              <w:ind w:left="0"/>
              <w:jc w:val="center"/>
              <w:rPr>
                <w:rFonts w:ascii="Times New Roman" w:hAnsi="Times New Roman"/>
                <w:szCs w:val="26"/>
              </w:rPr>
            </w:pPr>
            <w:r>
              <w:rPr>
                <w:rFonts w:ascii="Times New Roman" w:hAnsi="Times New Roman"/>
                <w:szCs w:val="26"/>
              </w:rPr>
              <w:t>int</w:t>
            </w:r>
          </w:p>
        </w:tc>
        <w:tc>
          <w:tcPr>
            <w:tcW w:w="3420" w:type="dxa"/>
          </w:tcPr>
          <w:p w14:paraId="71D0364D" w14:textId="72301776" w:rsidR="004359DD" w:rsidRPr="00E46AF3" w:rsidRDefault="00200D22" w:rsidP="008E6313">
            <w:pPr>
              <w:pStyle w:val="ListParagraph"/>
              <w:spacing w:after="0" w:line="360" w:lineRule="auto"/>
              <w:ind w:left="0"/>
              <w:rPr>
                <w:rFonts w:ascii="Times New Roman" w:hAnsi="Times New Roman"/>
                <w:szCs w:val="26"/>
              </w:rPr>
            </w:pPr>
            <w:r w:rsidRPr="00B93C7A">
              <w:rPr>
                <w:rFonts w:ascii="Times New Roman" w:hAnsi="Times New Roman"/>
              </w:rPr>
              <w:t>Số lượng sản phẩm trong 1 lô</w:t>
            </w:r>
          </w:p>
        </w:tc>
        <w:tc>
          <w:tcPr>
            <w:tcW w:w="1080" w:type="dxa"/>
          </w:tcPr>
          <w:p w14:paraId="2FC4F0DD" w14:textId="77777777" w:rsidR="004359DD" w:rsidRPr="00E46AF3" w:rsidRDefault="004359DD" w:rsidP="008E6313">
            <w:pPr>
              <w:pStyle w:val="ListParagraph"/>
              <w:spacing w:after="0" w:line="360" w:lineRule="auto"/>
              <w:ind w:left="0"/>
              <w:rPr>
                <w:rFonts w:ascii="Times New Roman" w:hAnsi="Times New Roman"/>
                <w:szCs w:val="26"/>
              </w:rPr>
            </w:pPr>
          </w:p>
        </w:tc>
      </w:tr>
      <w:tr w:rsidR="004359DD" w14:paraId="5A81C06D" w14:textId="4A01B624" w:rsidTr="006A1626">
        <w:tc>
          <w:tcPr>
            <w:tcW w:w="2601" w:type="dxa"/>
          </w:tcPr>
          <w:p w14:paraId="76B52DF3" w14:textId="38D12AE3" w:rsidR="004359DD" w:rsidRPr="00E46AF3" w:rsidRDefault="004359DD" w:rsidP="008E6313">
            <w:pPr>
              <w:pStyle w:val="ListParagraph"/>
              <w:spacing w:after="0" w:line="360" w:lineRule="auto"/>
              <w:ind w:left="0"/>
              <w:rPr>
                <w:rFonts w:ascii="Times New Roman" w:hAnsi="Times New Roman"/>
                <w:szCs w:val="26"/>
              </w:rPr>
            </w:pPr>
            <w:r>
              <w:rPr>
                <w:rFonts w:ascii="Times New Roman" w:hAnsi="Times New Roman"/>
                <w:szCs w:val="26"/>
              </w:rPr>
              <w:t>Bottle_Volume</w:t>
            </w:r>
            <w:r w:rsidR="00F732C7">
              <w:rPr>
                <w:rFonts w:ascii="Times New Roman" w:hAnsi="Times New Roman"/>
                <w:szCs w:val="26"/>
              </w:rPr>
              <w:t>_ml</w:t>
            </w:r>
          </w:p>
        </w:tc>
        <w:tc>
          <w:tcPr>
            <w:tcW w:w="1624" w:type="dxa"/>
          </w:tcPr>
          <w:p w14:paraId="0FC7EE50" w14:textId="25FF22FE" w:rsidR="004359DD" w:rsidRPr="00E46AF3" w:rsidRDefault="00F732C7" w:rsidP="008E6313">
            <w:pPr>
              <w:pStyle w:val="ListParagraph"/>
              <w:spacing w:after="0" w:line="360" w:lineRule="auto"/>
              <w:ind w:left="0"/>
              <w:jc w:val="center"/>
              <w:rPr>
                <w:rFonts w:ascii="Times New Roman" w:hAnsi="Times New Roman"/>
                <w:szCs w:val="26"/>
              </w:rPr>
            </w:pPr>
            <w:r>
              <w:rPr>
                <w:rFonts w:ascii="Times New Roman" w:hAnsi="Times New Roman"/>
                <w:szCs w:val="26"/>
              </w:rPr>
              <w:t>int</w:t>
            </w:r>
          </w:p>
        </w:tc>
        <w:tc>
          <w:tcPr>
            <w:tcW w:w="3420" w:type="dxa"/>
          </w:tcPr>
          <w:p w14:paraId="1FB0BE50" w14:textId="425D7835" w:rsidR="004359DD" w:rsidRPr="00E46AF3" w:rsidRDefault="003A2591" w:rsidP="008E6313">
            <w:pPr>
              <w:pStyle w:val="ListParagraph"/>
              <w:spacing w:after="0" w:line="360" w:lineRule="auto"/>
              <w:ind w:left="0"/>
              <w:rPr>
                <w:rFonts w:ascii="Times New Roman" w:hAnsi="Times New Roman"/>
                <w:szCs w:val="26"/>
              </w:rPr>
            </w:pPr>
            <w:r w:rsidRPr="00B93C7A">
              <w:rPr>
                <w:rFonts w:ascii="Times New Roman" w:hAnsi="Times New Roman"/>
              </w:rPr>
              <w:t>Dung tích sản phẩm</w:t>
            </w:r>
          </w:p>
        </w:tc>
        <w:tc>
          <w:tcPr>
            <w:tcW w:w="1080" w:type="dxa"/>
          </w:tcPr>
          <w:p w14:paraId="3EB557AC" w14:textId="77777777" w:rsidR="004359DD" w:rsidRPr="00E46AF3" w:rsidRDefault="004359DD" w:rsidP="008E6313">
            <w:pPr>
              <w:pStyle w:val="ListParagraph"/>
              <w:spacing w:after="0" w:line="360" w:lineRule="auto"/>
              <w:ind w:left="0"/>
              <w:rPr>
                <w:rFonts w:ascii="Times New Roman" w:hAnsi="Times New Roman"/>
                <w:szCs w:val="26"/>
              </w:rPr>
            </w:pPr>
          </w:p>
        </w:tc>
      </w:tr>
      <w:tr w:rsidR="004359DD" w14:paraId="1068F710" w14:textId="7322B5FE" w:rsidTr="006A1626">
        <w:tc>
          <w:tcPr>
            <w:tcW w:w="2601" w:type="dxa"/>
          </w:tcPr>
          <w:p w14:paraId="3EC00CBC" w14:textId="77777777" w:rsidR="004359DD" w:rsidRDefault="004359DD" w:rsidP="008E6313">
            <w:pPr>
              <w:pStyle w:val="ListParagraph"/>
              <w:spacing w:after="0" w:line="360" w:lineRule="auto"/>
              <w:ind w:left="0"/>
              <w:rPr>
                <w:rFonts w:ascii="Times New Roman" w:hAnsi="Times New Roman"/>
                <w:szCs w:val="26"/>
              </w:rPr>
            </w:pPr>
            <w:r>
              <w:rPr>
                <w:rFonts w:ascii="Times New Roman" w:hAnsi="Times New Roman"/>
                <w:szCs w:val="26"/>
              </w:rPr>
              <w:t>State_Bottle_Cost</w:t>
            </w:r>
          </w:p>
        </w:tc>
        <w:tc>
          <w:tcPr>
            <w:tcW w:w="1624" w:type="dxa"/>
          </w:tcPr>
          <w:p w14:paraId="47EC74D9" w14:textId="59500966" w:rsidR="004359DD" w:rsidRPr="00E46AF3" w:rsidRDefault="00F732C7" w:rsidP="008E6313">
            <w:pPr>
              <w:pStyle w:val="ListParagraph"/>
              <w:spacing w:after="0" w:line="360" w:lineRule="auto"/>
              <w:ind w:left="0"/>
              <w:jc w:val="center"/>
              <w:rPr>
                <w:rFonts w:ascii="Times New Roman" w:hAnsi="Times New Roman"/>
                <w:szCs w:val="26"/>
              </w:rPr>
            </w:pPr>
            <w:r>
              <w:rPr>
                <w:rFonts w:ascii="Times New Roman" w:hAnsi="Times New Roman"/>
                <w:szCs w:val="26"/>
              </w:rPr>
              <w:t>float</w:t>
            </w:r>
          </w:p>
        </w:tc>
        <w:tc>
          <w:tcPr>
            <w:tcW w:w="3420" w:type="dxa"/>
          </w:tcPr>
          <w:p w14:paraId="68B55ACA" w14:textId="12B41952" w:rsidR="004359DD" w:rsidRPr="00E46AF3" w:rsidRDefault="003A2591" w:rsidP="008E6313">
            <w:pPr>
              <w:pStyle w:val="ListParagraph"/>
              <w:spacing w:after="0" w:line="360" w:lineRule="auto"/>
              <w:ind w:left="0"/>
              <w:rPr>
                <w:rFonts w:ascii="Times New Roman" w:hAnsi="Times New Roman"/>
                <w:szCs w:val="26"/>
              </w:rPr>
            </w:pPr>
            <w:r w:rsidRPr="00B93C7A">
              <w:rPr>
                <w:rFonts w:ascii="Times New Roman" w:hAnsi="Times New Roman"/>
              </w:rPr>
              <w:t xml:space="preserve">Giá được chi trả bởi ABD </w:t>
            </w:r>
          </w:p>
        </w:tc>
        <w:tc>
          <w:tcPr>
            <w:tcW w:w="1080" w:type="dxa"/>
          </w:tcPr>
          <w:p w14:paraId="15ACD3BA" w14:textId="77777777" w:rsidR="004359DD" w:rsidRPr="00E46AF3" w:rsidRDefault="004359DD" w:rsidP="008E6313">
            <w:pPr>
              <w:pStyle w:val="ListParagraph"/>
              <w:spacing w:after="0" w:line="360" w:lineRule="auto"/>
              <w:ind w:left="0"/>
              <w:rPr>
                <w:rFonts w:ascii="Times New Roman" w:hAnsi="Times New Roman"/>
                <w:szCs w:val="26"/>
              </w:rPr>
            </w:pPr>
          </w:p>
        </w:tc>
      </w:tr>
      <w:tr w:rsidR="004359DD" w14:paraId="2B33101D" w14:textId="76FA72F4" w:rsidTr="006A1626">
        <w:tc>
          <w:tcPr>
            <w:tcW w:w="2601" w:type="dxa"/>
          </w:tcPr>
          <w:p w14:paraId="25DAE812" w14:textId="77777777" w:rsidR="004359DD" w:rsidRDefault="004359DD" w:rsidP="008E6313">
            <w:pPr>
              <w:pStyle w:val="ListParagraph"/>
              <w:spacing w:after="0" w:line="360" w:lineRule="auto"/>
              <w:ind w:left="0"/>
              <w:rPr>
                <w:rFonts w:ascii="Times New Roman" w:hAnsi="Times New Roman"/>
                <w:szCs w:val="26"/>
              </w:rPr>
            </w:pPr>
            <w:r>
              <w:rPr>
                <w:rFonts w:ascii="Times New Roman" w:hAnsi="Times New Roman"/>
                <w:szCs w:val="26"/>
              </w:rPr>
              <w:t>State_Bottle_Retail</w:t>
            </w:r>
          </w:p>
        </w:tc>
        <w:tc>
          <w:tcPr>
            <w:tcW w:w="1624" w:type="dxa"/>
          </w:tcPr>
          <w:p w14:paraId="103D055A" w14:textId="24890ADF" w:rsidR="004359DD" w:rsidRPr="00E46AF3" w:rsidRDefault="00F732C7" w:rsidP="008E6313">
            <w:pPr>
              <w:pStyle w:val="ListParagraph"/>
              <w:spacing w:after="0" w:line="360" w:lineRule="auto"/>
              <w:ind w:left="0"/>
              <w:jc w:val="center"/>
              <w:rPr>
                <w:rFonts w:ascii="Times New Roman" w:hAnsi="Times New Roman"/>
                <w:szCs w:val="26"/>
              </w:rPr>
            </w:pPr>
            <w:r>
              <w:rPr>
                <w:rFonts w:ascii="Times New Roman" w:hAnsi="Times New Roman"/>
                <w:szCs w:val="26"/>
              </w:rPr>
              <w:t>float</w:t>
            </w:r>
          </w:p>
        </w:tc>
        <w:tc>
          <w:tcPr>
            <w:tcW w:w="3420" w:type="dxa"/>
          </w:tcPr>
          <w:p w14:paraId="5A05CA69" w14:textId="29D8A2A1" w:rsidR="004359DD" w:rsidRPr="00E46AF3" w:rsidRDefault="003A2591" w:rsidP="008E6313">
            <w:pPr>
              <w:pStyle w:val="ListParagraph"/>
              <w:spacing w:after="0" w:line="360" w:lineRule="auto"/>
              <w:ind w:left="0"/>
              <w:rPr>
                <w:rFonts w:ascii="Times New Roman" w:hAnsi="Times New Roman"/>
                <w:szCs w:val="26"/>
              </w:rPr>
            </w:pPr>
            <w:r w:rsidRPr="00B93C7A">
              <w:rPr>
                <w:rFonts w:ascii="Times New Roman" w:hAnsi="Times New Roman"/>
              </w:rPr>
              <w:t>Giá được chi trả bởi cửa hàng</w:t>
            </w:r>
          </w:p>
        </w:tc>
        <w:tc>
          <w:tcPr>
            <w:tcW w:w="1080" w:type="dxa"/>
          </w:tcPr>
          <w:p w14:paraId="0118F694" w14:textId="77777777" w:rsidR="004359DD" w:rsidRPr="00E46AF3" w:rsidRDefault="004359DD" w:rsidP="008E6313">
            <w:pPr>
              <w:pStyle w:val="ListParagraph"/>
              <w:spacing w:after="0" w:line="360" w:lineRule="auto"/>
              <w:ind w:left="0"/>
              <w:rPr>
                <w:rFonts w:ascii="Times New Roman" w:hAnsi="Times New Roman"/>
                <w:szCs w:val="26"/>
              </w:rPr>
            </w:pPr>
          </w:p>
        </w:tc>
      </w:tr>
      <w:tr w:rsidR="004359DD" w14:paraId="5A99D4D0" w14:textId="6039E581" w:rsidTr="006A1626">
        <w:tc>
          <w:tcPr>
            <w:tcW w:w="2601" w:type="dxa"/>
          </w:tcPr>
          <w:p w14:paraId="60FDE693" w14:textId="77777777" w:rsidR="004359DD" w:rsidRDefault="004359DD" w:rsidP="008E6313">
            <w:pPr>
              <w:pStyle w:val="ListParagraph"/>
              <w:spacing w:after="0" w:line="360" w:lineRule="auto"/>
              <w:ind w:left="0"/>
              <w:rPr>
                <w:rFonts w:ascii="Times New Roman" w:hAnsi="Times New Roman"/>
                <w:szCs w:val="26"/>
              </w:rPr>
            </w:pPr>
            <w:r>
              <w:rPr>
                <w:rFonts w:ascii="Times New Roman" w:hAnsi="Times New Roman"/>
                <w:szCs w:val="26"/>
              </w:rPr>
              <w:t>Bottles_Sold</w:t>
            </w:r>
          </w:p>
        </w:tc>
        <w:tc>
          <w:tcPr>
            <w:tcW w:w="1624" w:type="dxa"/>
          </w:tcPr>
          <w:p w14:paraId="15078AC1" w14:textId="2DEC3347" w:rsidR="004359DD" w:rsidRPr="00E46AF3" w:rsidRDefault="00F732C7" w:rsidP="008E6313">
            <w:pPr>
              <w:pStyle w:val="ListParagraph"/>
              <w:spacing w:after="0" w:line="360" w:lineRule="auto"/>
              <w:ind w:left="0"/>
              <w:jc w:val="center"/>
              <w:rPr>
                <w:rFonts w:ascii="Times New Roman" w:hAnsi="Times New Roman"/>
                <w:szCs w:val="26"/>
              </w:rPr>
            </w:pPr>
            <w:r>
              <w:rPr>
                <w:rFonts w:ascii="Times New Roman" w:hAnsi="Times New Roman"/>
                <w:szCs w:val="26"/>
              </w:rPr>
              <w:t>int</w:t>
            </w:r>
          </w:p>
        </w:tc>
        <w:tc>
          <w:tcPr>
            <w:tcW w:w="3420" w:type="dxa"/>
          </w:tcPr>
          <w:p w14:paraId="07837E88" w14:textId="76E3C4D0" w:rsidR="004359DD" w:rsidRPr="00E46AF3" w:rsidRDefault="003A2591" w:rsidP="008E6313">
            <w:pPr>
              <w:pStyle w:val="ListParagraph"/>
              <w:spacing w:after="0" w:line="360" w:lineRule="auto"/>
              <w:ind w:left="0"/>
              <w:rPr>
                <w:rFonts w:ascii="Times New Roman" w:hAnsi="Times New Roman"/>
                <w:szCs w:val="26"/>
              </w:rPr>
            </w:pPr>
            <w:r w:rsidRPr="00B93C7A">
              <w:rPr>
                <w:rFonts w:ascii="Times New Roman" w:hAnsi="Times New Roman"/>
              </w:rPr>
              <w:t>Số lượng sản phẩm được đặt bởi cửa hàng</w:t>
            </w:r>
          </w:p>
        </w:tc>
        <w:tc>
          <w:tcPr>
            <w:tcW w:w="1080" w:type="dxa"/>
          </w:tcPr>
          <w:p w14:paraId="282679C7" w14:textId="77777777" w:rsidR="004359DD" w:rsidRPr="00E46AF3" w:rsidRDefault="004359DD" w:rsidP="008E6313">
            <w:pPr>
              <w:pStyle w:val="ListParagraph"/>
              <w:spacing w:after="0" w:line="360" w:lineRule="auto"/>
              <w:ind w:left="0"/>
              <w:rPr>
                <w:rFonts w:ascii="Times New Roman" w:hAnsi="Times New Roman"/>
                <w:szCs w:val="26"/>
              </w:rPr>
            </w:pPr>
          </w:p>
        </w:tc>
      </w:tr>
      <w:tr w:rsidR="004359DD" w14:paraId="434FB197" w14:textId="66CAC0AD" w:rsidTr="006A1626">
        <w:tc>
          <w:tcPr>
            <w:tcW w:w="2601" w:type="dxa"/>
          </w:tcPr>
          <w:p w14:paraId="5A860C3F" w14:textId="2765063A" w:rsidR="004359DD" w:rsidRDefault="004359DD" w:rsidP="008E6313">
            <w:pPr>
              <w:pStyle w:val="ListParagraph"/>
              <w:spacing w:after="0" w:line="360" w:lineRule="auto"/>
              <w:ind w:left="0"/>
              <w:rPr>
                <w:rFonts w:ascii="Times New Roman" w:hAnsi="Times New Roman"/>
                <w:szCs w:val="26"/>
              </w:rPr>
            </w:pPr>
            <w:r>
              <w:rPr>
                <w:rFonts w:ascii="Times New Roman" w:hAnsi="Times New Roman"/>
                <w:szCs w:val="26"/>
              </w:rPr>
              <w:t>Sale</w:t>
            </w:r>
            <w:r w:rsidR="00F732C7">
              <w:rPr>
                <w:rFonts w:ascii="Times New Roman" w:hAnsi="Times New Roman"/>
                <w:szCs w:val="26"/>
              </w:rPr>
              <w:t>_Dollars</w:t>
            </w:r>
          </w:p>
        </w:tc>
        <w:tc>
          <w:tcPr>
            <w:tcW w:w="1624" w:type="dxa"/>
          </w:tcPr>
          <w:p w14:paraId="62B032A0" w14:textId="6FD042A2" w:rsidR="004359DD" w:rsidRPr="00E46AF3" w:rsidRDefault="00402203" w:rsidP="008E6313">
            <w:pPr>
              <w:pStyle w:val="ListParagraph"/>
              <w:spacing w:after="0" w:line="360" w:lineRule="auto"/>
              <w:ind w:left="0"/>
              <w:jc w:val="center"/>
              <w:rPr>
                <w:rFonts w:ascii="Times New Roman" w:hAnsi="Times New Roman"/>
                <w:szCs w:val="26"/>
              </w:rPr>
            </w:pPr>
            <w:r>
              <w:rPr>
                <w:rFonts w:ascii="Times New Roman" w:hAnsi="Times New Roman"/>
                <w:szCs w:val="26"/>
              </w:rPr>
              <w:t>float</w:t>
            </w:r>
          </w:p>
        </w:tc>
        <w:tc>
          <w:tcPr>
            <w:tcW w:w="3420" w:type="dxa"/>
          </w:tcPr>
          <w:p w14:paraId="1B0266F6" w14:textId="77777777" w:rsidR="003A2591" w:rsidRDefault="003A2591" w:rsidP="008E6313">
            <w:pPr>
              <w:spacing w:line="360" w:lineRule="auto"/>
              <w:rPr>
                <w:lang w:val="en-US"/>
              </w:rPr>
            </w:pPr>
            <w:r>
              <w:rPr>
                <w:lang w:val="en-US"/>
              </w:rPr>
              <w:t xml:space="preserve">Tổng tiền của đơn đặt hàng </w:t>
            </w:r>
          </w:p>
          <w:p w14:paraId="6390C12C" w14:textId="04679B53" w:rsidR="004359DD" w:rsidRPr="00E46AF3" w:rsidRDefault="003A2591" w:rsidP="008E6313">
            <w:pPr>
              <w:pStyle w:val="ListParagraph"/>
              <w:spacing w:after="0" w:line="360" w:lineRule="auto"/>
              <w:ind w:left="0"/>
              <w:rPr>
                <w:rFonts w:ascii="Times New Roman" w:hAnsi="Times New Roman"/>
                <w:szCs w:val="26"/>
              </w:rPr>
            </w:pPr>
            <w:r w:rsidRPr="00B93C7A">
              <w:rPr>
                <w:rFonts w:ascii="Times New Roman" w:hAnsi="Times New Roman"/>
              </w:rPr>
              <w:t>(Bottles_Sold</w:t>
            </w:r>
            <w:r>
              <w:rPr>
                <w:rFonts w:ascii="Times New Roman" w:hAnsi="Times New Roman"/>
              </w:rPr>
              <w:t xml:space="preserve"> </w:t>
            </w:r>
            <w:r w:rsidRPr="00B93C7A">
              <w:rPr>
                <w:rFonts w:ascii="Times New Roman" w:hAnsi="Times New Roman"/>
              </w:rPr>
              <w:t>*</w:t>
            </w:r>
            <w:r>
              <w:rPr>
                <w:rFonts w:ascii="Times New Roman" w:hAnsi="Times New Roman"/>
              </w:rPr>
              <w:t xml:space="preserve"> </w:t>
            </w:r>
            <w:r w:rsidRPr="00B93C7A">
              <w:rPr>
                <w:rFonts w:ascii="Times New Roman" w:hAnsi="Times New Roman"/>
              </w:rPr>
              <w:t>State_Bottle_Retail)</w:t>
            </w:r>
          </w:p>
        </w:tc>
        <w:tc>
          <w:tcPr>
            <w:tcW w:w="1080" w:type="dxa"/>
          </w:tcPr>
          <w:p w14:paraId="0B4EA111" w14:textId="77777777" w:rsidR="004359DD" w:rsidRPr="00E46AF3" w:rsidRDefault="004359DD" w:rsidP="008E6313">
            <w:pPr>
              <w:pStyle w:val="ListParagraph"/>
              <w:spacing w:after="0" w:line="360" w:lineRule="auto"/>
              <w:ind w:left="0"/>
              <w:rPr>
                <w:rFonts w:ascii="Times New Roman" w:hAnsi="Times New Roman"/>
                <w:szCs w:val="26"/>
              </w:rPr>
            </w:pPr>
          </w:p>
        </w:tc>
      </w:tr>
      <w:tr w:rsidR="004359DD" w14:paraId="648A3BCE" w14:textId="33EDA46A" w:rsidTr="006A1626">
        <w:tc>
          <w:tcPr>
            <w:tcW w:w="2601" w:type="dxa"/>
          </w:tcPr>
          <w:p w14:paraId="635CCA51" w14:textId="14406E30" w:rsidR="004359DD" w:rsidRDefault="004359DD" w:rsidP="008E6313">
            <w:pPr>
              <w:pStyle w:val="ListParagraph"/>
              <w:spacing w:after="0" w:line="360" w:lineRule="auto"/>
              <w:ind w:left="0"/>
              <w:rPr>
                <w:rFonts w:ascii="Times New Roman" w:hAnsi="Times New Roman"/>
                <w:szCs w:val="26"/>
              </w:rPr>
            </w:pPr>
            <w:r>
              <w:rPr>
                <w:rFonts w:ascii="Times New Roman" w:hAnsi="Times New Roman"/>
                <w:szCs w:val="26"/>
              </w:rPr>
              <w:t>Volume_Sold</w:t>
            </w:r>
            <w:r w:rsidR="00120E00">
              <w:rPr>
                <w:rFonts w:ascii="Times New Roman" w:hAnsi="Times New Roman"/>
                <w:szCs w:val="26"/>
              </w:rPr>
              <w:t>_Liters</w:t>
            </w:r>
          </w:p>
        </w:tc>
        <w:tc>
          <w:tcPr>
            <w:tcW w:w="1624" w:type="dxa"/>
          </w:tcPr>
          <w:p w14:paraId="1095EF2E" w14:textId="770D8D2E" w:rsidR="004359DD" w:rsidRPr="00E46AF3" w:rsidRDefault="00120E00" w:rsidP="008E6313">
            <w:pPr>
              <w:pStyle w:val="ListParagraph"/>
              <w:spacing w:after="0" w:line="360" w:lineRule="auto"/>
              <w:ind w:left="0"/>
              <w:jc w:val="center"/>
              <w:rPr>
                <w:rFonts w:ascii="Times New Roman" w:hAnsi="Times New Roman"/>
                <w:szCs w:val="26"/>
              </w:rPr>
            </w:pPr>
            <w:r>
              <w:rPr>
                <w:rFonts w:ascii="Times New Roman" w:hAnsi="Times New Roman"/>
                <w:szCs w:val="26"/>
              </w:rPr>
              <w:t>float</w:t>
            </w:r>
          </w:p>
        </w:tc>
        <w:tc>
          <w:tcPr>
            <w:tcW w:w="3420" w:type="dxa"/>
          </w:tcPr>
          <w:p w14:paraId="6D0C0723" w14:textId="77777777" w:rsidR="003A2591" w:rsidRDefault="003A2591" w:rsidP="008E6313">
            <w:pPr>
              <w:spacing w:line="360" w:lineRule="auto"/>
              <w:rPr>
                <w:lang w:val="en-US"/>
              </w:rPr>
            </w:pPr>
            <w:r>
              <w:rPr>
                <w:lang w:val="en-US"/>
              </w:rPr>
              <w:t>Tổng dung tích (lít) của đơn đặt hàng</w:t>
            </w:r>
          </w:p>
          <w:p w14:paraId="79CA64CE" w14:textId="7E8CA30B" w:rsidR="004359DD" w:rsidRPr="00E46AF3" w:rsidRDefault="003A2591" w:rsidP="008E6313">
            <w:pPr>
              <w:pStyle w:val="ListParagraph"/>
              <w:spacing w:after="0" w:line="360" w:lineRule="auto"/>
              <w:ind w:left="0"/>
              <w:rPr>
                <w:rFonts w:ascii="Times New Roman" w:hAnsi="Times New Roman"/>
                <w:szCs w:val="26"/>
              </w:rPr>
            </w:pPr>
            <w:r w:rsidRPr="00B93C7A">
              <w:rPr>
                <w:rFonts w:ascii="Times New Roman" w:hAnsi="Times New Roman"/>
              </w:rPr>
              <w:t>((Bottle_Volume</w:t>
            </w:r>
            <w:r w:rsidR="009D5A46">
              <w:rPr>
                <w:rFonts w:ascii="Times New Roman" w:hAnsi="Times New Roman"/>
              </w:rPr>
              <w:t xml:space="preserve"> </w:t>
            </w:r>
            <w:r w:rsidRPr="00B93C7A">
              <w:rPr>
                <w:rFonts w:ascii="Times New Roman" w:hAnsi="Times New Roman"/>
              </w:rPr>
              <w:t>*</w:t>
            </w:r>
            <w:r w:rsidR="009D5A46">
              <w:rPr>
                <w:rFonts w:ascii="Times New Roman" w:hAnsi="Times New Roman"/>
              </w:rPr>
              <w:t xml:space="preserve"> </w:t>
            </w:r>
            <w:r w:rsidRPr="00B93C7A">
              <w:rPr>
                <w:rFonts w:ascii="Times New Roman" w:hAnsi="Times New Roman"/>
              </w:rPr>
              <w:t>Bottles_Sold) / 1000)</w:t>
            </w:r>
          </w:p>
        </w:tc>
        <w:tc>
          <w:tcPr>
            <w:tcW w:w="1080" w:type="dxa"/>
          </w:tcPr>
          <w:p w14:paraId="3EC93646" w14:textId="77777777" w:rsidR="004359DD" w:rsidRPr="00E46AF3" w:rsidRDefault="004359DD" w:rsidP="008E6313">
            <w:pPr>
              <w:pStyle w:val="ListParagraph"/>
              <w:spacing w:after="0" w:line="360" w:lineRule="auto"/>
              <w:ind w:left="0"/>
              <w:rPr>
                <w:rFonts w:ascii="Times New Roman" w:hAnsi="Times New Roman"/>
                <w:szCs w:val="26"/>
              </w:rPr>
            </w:pPr>
          </w:p>
        </w:tc>
      </w:tr>
    </w:tbl>
    <w:p w14:paraId="4700E128" w14:textId="7A7AAE1B" w:rsidR="0025371C" w:rsidRPr="0025371C" w:rsidRDefault="0025371C" w:rsidP="008E6313">
      <w:pPr>
        <w:pStyle w:val="Caption"/>
        <w:spacing w:before="120" w:after="120" w:line="360" w:lineRule="auto"/>
        <w:jc w:val="center"/>
        <w:rPr>
          <w:color w:val="auto"/>
          <w:sz w:val="22"/>
          <w:szCs w:val="22"/>
        </w:rPr>
      </w:pPr>
      <w:bookmarkStart w:id="232" w:name="_Toc132061394"/>
      <w:bookmarkStart w:id="233" w:name="_Toc137473581"/>
      <w:r w:rsidRPr="0025371C">
        <w:rPr>
          <w:color w:val="auto"/>
          <w:sz w:val="22"/>
          <w:szCs w:val="22"/>
        </w:rPr>
        <w:t>Bảng 1.</w:t>
      </w:r>
      <w:r w:rsidRPr="0025371C">
        <w:rPr>
          <w:color w:val="auto"/>
          <w:sz w:val="22"/>
          <w:szCs w:val="22"/>
        </w:rPr>
        <w:fldChar w:fldCharType="begin"/>
      </w:r>
      <w:r w:rsidRPr="0025371C">
        <w:rPr>
          <w:color w:val="auto"/>
          <w:sz w:val="22"/>
          <w:szCs w:val="22"/>
        </w:rPr>
        <w:instrText xml:space="preserve"> STYLEREF 2 \s </w:instrText>
      </w:r>
      <w:r w:rsidRPr="0025371C">
        <w:rPr>
          <w:color w:val="auto"/>
          <w:sz w:val="22"/>
          <w:szCs w:val="22"/>
        </w:rPr>
        <w:fldChar w:fldCharType="separate"/>
      </w:r>
      <w:r w:rsidR="000C0337">
        <w:rPr>
          <w:noProof/>
          <w:color w:val="auto"/>
          <w:sz w:val="22"/>
          <w:szCs w:val="22"/>
        </w:rPr>
        <w:t>5</w:t>
      </w:r>
      <w:r w:rsidRPr="0025371C">
        <w:rPr>
          <w:color w:val="auto"/>
          <w:sz w:val="22"/>
          <w:szCs w:val="22"/>
        </w:rPr>
        <w:fldChar w:fldCharType="end"/>
      </w:r>
      <w:r w:rsidRPr="0025371C">
        <w:rPr>
          <w:color w:val="auto"/>
          <w:sz w:val="22"/>
          <w:szCs w:val="22"/>
        </w:rPr>
        <w:t>.2</w:t>
      </w:r>
      <w:r w:rsidR="00DA7903">
        <w:rPr>
          <w:color w:val="auto"/>
          <w:sz w:val="22"/>
          <w:szCs w:val="22"/>
        </w:rPr>
        <w:t>.</w:t>
      </w:r>
      <w:r w:rsidR="008F0C7A">
        <w:rPr>
          <w:color w:val="auto"/>
          <w:sz w:val="22"/>
          <w:szCs w:val="22"/>
        </w:rPr>
        <w:fldChar w:fldCharType="begin"/>
      </w:r>
      <w:r w:rsidR="008F0C7A">
        <w:rPr>
          <w:color w:val="auto"/>
          <w:sz w:val="22"/>
          <w:szCs w:val="22"/>
        </w:rPr>
        <w:instrText xml:space="preserve"> SEQ Bảng \* ARABIC \s 2 </w:instrText>
      </w:r>
      <w:r w:rsidR="008F0C7A">
        <w:rPr>
          <w:color w:val="auto"/>
          <w:sz w:val="22"/>
          <w:szCs w:val="22"/>
        </w:rPr>
        <w:fldChar w:fldCharType="separate"/>
      </w:r>
      <w:r w:rsidR="000C0337">
        <w:rPr>
          <w:noProof/>
          <w:color w:val="auto"/>
          <w:sz w:val="22"/>
          <w:szCs w:val="22"/>
        </w:rPr>
        <w:t>1</w:t>
      </w:r>
      <w:r w:rsidR="008F0C7A">
        <w:rPr>
          <w:color w:val="auto"/>
          <w:sz w:val="22"/>
          <w:szCs w:val="22"/>
        </w:rPr>
        <w:fldChar w:fldCharType="end"/>
      </w:r>
      <w:r w:rsidR="009248FF">
        <w:rPr>
          <w:color w:val="auto"/>
          <w:sz w:val="22"/>
          <w:szCs w:val="22"/>
        </w:rPr>
        <w:t xml:space="preserve"> </w:t>
      </w:r>
      <w:r w:rsidRPr="0025371C">
        <w:rPr>
          <w:color w:val="auto"/>
          <w:sz w:val="22"/>
          <w:szCs w:val="22"/>
        </w:rPr>
        <w:t>Bảng mô tả thuộc tính bảng Fact</w:t>
      </w:r>
      <w:bookmarkEnd w:id="232"/>
      <w:bookmarkEnd w:id="233"/>
    </w:p>
    <w:p w14:paraId="32A049BC" w14:textId="0D805907" w:rsidR="00303F2B" w:rsidRDefault="00303F2B" w:rsidP="000457C5">
      <w:pPr>
        <w:pStyle w:val="Heading4"/>
        <w:spacing w:line="360" w:lineRule="auto"/>
      </w:pPr>
      <w:r>
        <w:lastRenderedPageBreak/>
        <w:t>Bảng Dim_Time</w:t>
      </w:r>
    </w:p>
    <w:p w14:paraId="6CA3E7F2" w14:textId="21990115" w:rsidR="00D96A1D" w:rsidRPr="00D96A1D" w:rsidRDefault="00D96A1D" w:rsidP="000457C5">
      <w:pPr>
        <w:spacing w:line="360" w:lineRule="auto"/>
        <w:ind w:firstLine="720"/>
        <w:rPr>
          <w:rFonts w:cs="Times New Roman"/>
          <w:szCs w:val="26"/>
          <w:lang w:val="en-US"/>
        </w:rPr>
      </w:pPr>
      <w:r>
        <w:rPr>
          <w:rFonts w:cs="Times New Roman"/>
          <w:szCs w:val="26"/>
          <w:lang w:val="en-US"/>
        </w:rPr>
        <w:t>Bảng Dim_Time</w:t>
      </w:r>
      <w:r w:rsidR="003B247B">
        <w:rPr>
          <w:rFonts w:cs="Times New Roman"/>
          <w:szCs w:val="26"/>
          <w:lang w:val="en-US"/>
        </w:rPr>
        <w:t xml:space="preserve"> </w:t>
      </w:r>
      <w:r w:rsidR="009E2297">
        <w:rPr>
          <w:rFonts w:cs="Times New Roman"/>
          <w:szCs w:val="26"/>
          <w:lang w:val="en-US"/>
        </w:rPr>
        <w:t xml:space="preserve">mô tả thông tin về thời gian, bao gồm các thuộc tính </w:t>
      </w:r>
      <w:r w:rsidR="00957512">
        <w:rPr>
          <w:rFonts w:cs="Times New Roman"/>
          <w:szCs w:val="26"/>
          <w:lang w:val="en-US"/>
        </w:rPr>
        <w:t>là</w:t>
      </w:r>
      <w:r w:rsidR="009E2297">
        <w:rPr>
          <w:rFonts w:cs="Times New Roman"/>
          <w:szCs w:val="26"/>
          <w:lang w:val="en-US"/>
        </w:rPr>
        <w:t xml:space="preserve"> Date, Day và Weekday</w:t>
      </w:r>
      <w:r w:rsidR="0075331D">
        <w:rPr>
          <w:rFonts w:cs="Times New Roman"/>
          <w:szCs w:val="26"/>
          <w:lang w:val="en-US"/>
        </w:rPr>
        <w:t>.</w:t>
      </w:r>
    </w:p>
    <w:tbl>
      <w:tblPr>
        <w:tblStyle w:val="TableGrid"/>
        <w:tblW w:w="8725" w:type="dxa"/>
        <w:tblInd w:w="1080" w:type="dxa"/>
        <w:tblLook w:val="04A0" w:firstRow="1" w:lastRow="0" w:firstColumn="1" w:lastColumn="0" w:noHBand="0" w:noVBand="1"/>
      </w:tblPr>
      <w:tblGrid>
        <w:gridCol w:w="2605"/>
        <w:gridCol w:w="1620"/>
        <w:gridCol w:w="2970"/>
        <w:gridCol w:w="1530"/>
      </w:tblGrid>
      <w:tr w:rsidR="0075331D" w14:paraId="5DFDD4A8" w14:textId="77777777" w:rsidTr="00B80966">
        <w:tc>
          <w:tcPr>
            <w:tcW w:w="2605" w:type="dxa"/>
          </w:tcPr>
          <w:p w14:paraId="45CCBFBF" w14:textId="77777777"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Tên thuộc tính</w:t>
            </w:r>
          </w:p>
        </w:tc>
        <w:tc>
          <w:tcPr>
            <w:tcW w:w="1620" w:type="dxa"/>
          </w:tcPr>
          <w:p w14:paraId="5AE4D4CE" w14:textId="77777777"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Kiểu dữ liệu</w:t>
            </w:r>
          </w:p>
        </w:tc>
        <w:tc>
          <w:tcPr>
            <w:tcW w:w="2970" w:type="dxa"/>
          </w:tcPr>
          <w:p w14:paraId="17C4DB8C" w14:textId="7A22306B"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Mô tả</w:t>
            </w:r>
          </w:p>
        </w:tc>
        <w:tc>
          <w:tcPr>
            <w:tcW w:w="1530" w:type="dxa"/>
          </w:tcPr>
          <w:p w14:paraId="7627553C" w14:textId="77777777"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Ghi chú</w:t>
            </w:r>
          </w:p>
        </w:tc>
      </w:tr>
      <w:tr w:rsidR="0075331D" w14:paraId="62AB0E3B" w14:textId="77777777" w:rsidTr="00B80966">
        <w:tc>
          <w:tcPr>
            <w:tcW w:w="2605" w:type="dxa"/>
          </w:tcPr>
          <w:p w14:paraId="6DD42697" w14:textId="367EC930" w:rsidR="0075331D" w:rsidRPr="00E46AF3" w:rsidRDefault="00434A83" w:rsidP="008E6313">
            <w:pPr>
              <w:pStyle w:val="ListParagraph"/>
              <w:spacing w:after="0" w:line="360" w:lineRule="auto"/>
              <w:ind w:left="0"/>
              <w:rPr>
                <w:rFonts w:ascii="Times New Roman" w:hAnsi="Times New Roman"/>
                <w:szCs w:val="26"/>
              </w:rPr>
            </w:pPr>
            <w:r>
              <w:rPr>
                <w:rFonts w:ascii="Times New Roman" w:hAnsi="Times New Roman"/>
                <w:szCs w:val="26"/>
              </w:rPr>
              <w:t>TimeID</w:t>
            </w:r>
          </w:p>
        </w:tc>
        <w:tc>
          <w:tcPr>
            <w:tcW w:w="1620" w:type="dxa"/>
          </w:tcPr>
          <w:p w14:paraId="7ED96ED4" w14:textId="4C3F6D7C" w:rsidR="0075331D" w:rsidRPr="00E46AF3" w:rsidRDefault="00434A83" w:rsidP="008E6313">
            <w:pPr>
              <w:pStyle w:val="ListParagraph"/>
              <w:spacing w:after="0" w:line="360" w:lineRule="auto"/>
              <w:ind w:left="0"/>
              <w:jc w:val="center"/>
              <w:rPr>
                <w:rFonts w:ascii="Times New Roman" w:hAnsi="Times New Roman"/>
                <w:szCs w:val="26"/>
              </w:rPr>
            </w:pPr>
            <w:r>
              <w:rPr>
                <w:rFonts w:ascii="Times New Roman" w:hAnsi="Times New Roman"/>
                <w:szCs w:val="26"/>
              </w:rPr>
              <w:t>int</w:t>
            </w:r>
          </w:p>
        </w:tc>
        <w:tc>
          <w:tcPr>
            <w:tcW w:w="2970" w:type="dxa"/>
          </w:tcPr>
          <w:p w14:paraId="767DC482" w14:textId="0BA06E14" w:rsidR="0075331D" w:rsidRPr="00E46AF3" w:rsidRDefault="00434A83" w:rsidP="008E6313">
            <w:pPr>
              <w:pStyle w:val="ListParagraph"/>
              <w:spacing w:after="0" w:line="360" w:lineRule="auto"/>
              <w:ind w:left="0"/>
              <w:rPr>
                <w:rFonts w:ascii="Times New Roman" w:hAnsi="Times New Roman"/>
                <w:szCs w:val="26"/>
              </w:rPr>
            </w:pPr>
            <w:r w:rsidRPr="00B0690A">
              <w:rPr>
                <w:rFonts w:ascii="Times New Roman" w:hAnsi="Times New Roman"/>
                <w:szCs w:val="26"/>
              </w:rPr>
              <w:t xml:space="preserve">Mã định danh của bảng </w:t>
            </w:r>
            <w:r>
              <w:rPr>
                <w:rFonts w:ascii="Times New Roman" w:hAnsi="Times New Roman"/>
                <w:szCs w:val="26"/>
              </w:rPr>
              <w:t>Dim_Time</w:t>
            </w:r>
          </w:p>
        </w:tc>
        <w:tc>
          <w:tcPr>
            <w:tcW w:w="1530" w:type="dxa"/>
          </w:tcPr>
          <w:p w14:paraId="51E8950E" w14:textId="0A5C255E" w:rsidR="0075331D" w:rsidRPr="00E46AF3" w:rsidRDefault="0075331D" w:rsidP="008E6313">
            <w:pPr>
              <w:pStyle w:val="ListParagraph"/>
              <w:spacing w:after="0" w:line="360" w:lineRule="auto"/>
              <w:ind w:left="0"/>
              <w:rPr>
                <w:rFonts w:ascii="Times New Roman" w:hAnsi="Times New Roman"/>
                <w:szCs w:val="26"/>
              </w:rPr>
            </w:pPr>
            <w:r>
              <w:rPr>
                <w:rFonts w:ascii="Times New Roman" w:hAnsi="Times New Roman"/>
                <w:szCs w:val="26"/>
              </w:rPr>
              <w:t>Khóa chính</w:t>
            </w:r>
          </w:p>
        </w:tc>
      </w:tr>
      <w:tr w:rsidR="0075331D" w14:paraId="1219969A" w14:textId="77777777" w:rsidTr="00B80966">
        <w:tc>
          <w:tcPr>
            <w:tcW w:w="2605" w:type="dxa"/>
          </w:tcPr>
          <w:p w14:paraId="574DC699" w14:textId="65FA7FBA" w:rsidR="0075331D" w:rsidRPr="00E46AF3" w:rsidRDefault="0075331D" w:rsidP="008E6313">
            <w:pPr>
              <w:pStyle w:val="ListParagraph"/>
              <w:spacing w:after="0" w:line="360" w:lineRule="auto"/>
              <w:ind w:left="0"/>
              <w:rPr>
                <w:rFonts w:ascii="Times New Roman" w:hAnsi="Times New Roman"/>
                <w:szCs w:val="26"/>
              </w:rPr>
            </w:pPr>
            <w:r>
              <w:rPr>
                <w:rFonts w:ascii="Times New Roman" w:hAnsi="Times New Roman"/>
                <w:szCs w:val="26"/>
              </w:rPr>
              <w:t>Da</w:t>
            </w:r>
            <w:r w:rsidR="00434A83">
              <w:rPr>
                <w:rFonts w:ascii="Times New Roman" w:hAnsi="Times New Roman"/>
                <w:szCs w:val="26"/>
              </w:rPr>
              <w:t>te</w:t>
            </w:r>
          </w:p>
        </w:tc>
        <w:tc>
          <w:tcPr>
            <w:tcW w:w="1620" w:type="dxa"/>
          </w:tcPr>
          <w:p w14:paraId="5DC8BB44" w14:textId="0B1D23EC" w:rsidR="0075331D" w:rsidRDefault="00434A83" w:rsidP="008E6313">
            <w:pPr>
              <w:pStyle w:val="ListParagraph"/>
              <w:spacing w:after="0" w:line="360" w:lineRule="auto"/>
              <w:ind w:left="0"/>
              <w:rPr>
                <w:rFonts w:ascii="Times New Roman" w:hAnsi="Times New Roman"/>
                <w:szCs w:val="26"/>
              </w:rPr>
            </w:pPr>
            <w:r>
              <w:rPr>
                <w:rFonts w:ascii="Times New Roman" w:hAnsi="Times New Roman"/>
                <w:szCs w:val="26"/>
              </w:rPr>
              <w:t>date</w:t>
            </w:r>
          </w:p>
        </w:tc>
        <w:tc>
          <w:tcPr>
            <w:tcW w:w="2970" w:type="dxa"/>
          </w:tcPr>
          <w:p w14:paraId="78C4F7D1" w14:textId="3C583E65" w:rsidR="0075331D" w:rsidRPr="00E46AF3" w:rsidRDefault="00FD3E88" w:rsidP="008E6313">
            <w:pPr>
              <w:pStyle w:val="ListParagraph"/>
              <w:spacing w:after="0" w:line="360" w:lineRule="auto"/>
              <w:ind w:left="0"/>
              <w:rPr>
                <w:rFonts w:ascii="Times New Roman" w:hAnsi="Times New Roman"/>
                <w:szCs w:val="26"/>
              </w:rPr>
            </w:pPr>
            <w:r>
              <w:rPr>
                <w:rFonts w:ascii="Times New Roman" w:hAnsi="Times New Roman"/>
                <w:szCs w:val="26"/>
              </w:rPr>
              <w:t>Ngày</w:t>
            </w:r>
            <w:r w:rsidR="00434A83">
              <w:rPr>
                <w:rFonts w:ascii="Times New Roman" w:hAnsi="Times New Roman"/>
                <w:szCs w:val="26"/>
              </w:rPr>
              <w:t xml:space="preserve"> đặt hàng</w:t>
            </w:r>
          </w:p>
        </w:tc>
        <w:tc>
          <w:tcPr>
            <w:tcW w:w="1530" w:type="dxa"/>
          </w:tcPr>
          <w:p w14:paraId="3763FE25" w14:textId="77777777" w:rsidR="0075331D" w:rsidRDefault="0075331D" w:rsidP="008E6313">
            <w:pPr>
              <w:pStyle w:val="ListParagraph"/>
              <w:spacing w:after="0" w:line="360" w:lineRule="auto"/>
              <w:ind w:left="0"/>
              <w:rPr>
                <w:rFonts w:ascii="Times New Roman" w:hAnsi="Times New Roman"/>
                <w:szCs w:val="26"/>
              </w:rPr>
            </w:pPr>
          </w:p>
        </w:tc>
      </w:tr>
      <w:tr w:rsidR="0075331D" w14:paraId="0BDEAE61" w14:textId="77777777" w:rsidTr="00B80966">
        <w:tc>
          <w:tcPr>
            <w:tcW w:w="2605" w:type="dxa"/>
          </w:tcPr>
          <w:p w14:paraId="7AB35E85" w14:textId="6BD3543D" w:rsidR="0075331D" w:rsidRPr="00E46AF3" w:rsidRDefault="0075331D" w:rsidP="008E6313">
            <w:pPr>
              <w:pStyle w:val="ListParagraph"/>
              <w:spacing w:after="0" w:line="360" w:lineRule="auto"/>
              <w:ind w:left="0"/>
              <w:rPr>
                <w:rFonts w:ascii="Times New Roman" w:hAnsi="Times New Roman"/>
                <w:szCs w:val="26"/>
              </w:rPr>
            </w:pPr>
            <w:r>
              <w:rPr>
                <w:rFonts w:ascii="Times New Roman" w:hAnsi="Times New Roman"/>
                <w:szCs w:val="26"/>
              </w:rPr>
              <w:t>Week</w:t>
            </w:r>
          </w:p>
        </w:tc>
        <w:tc>
          <w:tcPr>
            <w:tcW w:w="1620" w:type="dxa"/>
          </w:tcPr>
          <w:p w14:paraId="4E3E0695" w14:textId="03078D21" w:rsidR="0075331D" w:rsidRDefault="00C35182" w:rsidP="008E6313">
            <w:pPr>
              <w:pStyle w:val="ListParagraph"/>
              <w:spacing w:after="0" w:line="360" w:lineRule="auto"/>
              <w:ind w:left="0"/>
              <w:rPr>
                <w:rFonts w:ascii="Times New Roman" w:hAnsi="Times New Roman"/>
                <w:szCs w:val="26"/>
              </w:rPr>
            </w:pPr>
            <w:r>
              <w:rPr>
                <w:rFonts w:ascii="Times New Roman" w:hAnsi="Times New Roman"/>
                <w:szCs w:val="26"/>
              </w:rPr>
              <w:t>int</w:t>
            </w:r>
          </w:p>
        </w:tc>
        <w:tc>
          <w:tcPr>
            <w:tcW w:w="2970" w:type="dxa"/>
          </w:tcPr>
          <w:p w14:paraId="3C8F5C1E" w14:textId="6906B323" w:rsidR="0075331D" w:rsidRPr="00E46AF3" w:rsidRDefault="00FD3E88" w:rsidP="008E6313">
            <w:pPr>
              <w:pStyle w:val="ListParagraph"/>
              <w:spacing w:after="0" w:line="360" w:lineRule="auto"/>
              <w:ind w:left="0"/>
              <w:rPr>
                <w:rFonts w:ascii="Times New Roman" w:hAnsi="Times New Roman"/>
                <w:szCs w:val="26"/>
              </w:rPr>
            </w:pPr>
            <w:r>
              <w:rPr>
                <w:rFonts w:ascii="Times New Roman" w:hAnsi="Times New Roman"/>
                <w:szCs w:val="26"/>
              </w:rPr>
              <w:t xml:space="preserve">Thứ </w:t>
            </w:r>
            <w:r w:rsidR="00C35182">
              <w:rPr>
                <w:rFonts w:ascii="Times New Roman" w:hAnsi="Times New Roman"/>
                <w:szCs w:val="26"/>
              </w:rPr>
              <w:t>tự của</w:t>
            </w:r>
            <w:r w:rsidR="005E5250">
              <w:rPr>
                <w:rFonts w:ascii="Times New Roman" w:hAnsi="Times New Roman"/>
                <w:szCs w:val="26"/>
              </w:rPr>
              <w:t xml:space="preserve"> tuần</w:t>
            </w:r>
            <w:r w:rsidR="00C35182">
              <w:rPr>
                <w:rFonts w:ascii="Times New Roman" w:hAnsi="Times New Roman"/>
                <w:szCs w:val="26"/>
              </w:rPr>
              <w:t xml:space="preserve"> trong năm</w:t>
            </w:r>
          </w:p>
        </w:tc>
        <w:tc>
          <w:tcPr>
            <w:tcW w:w="1530" w:type="dxa"/>
          </w:tcPr>
          <w:p w14:paraId="62CDCA81" w14:textId="77777777" w:rsidR="0075331D" w:rsidRDefault="0075331D" w:rsidP="008E6313">
            <w:pPr>
              <w:pStyle w:val="ListParagraph"/>
              <w:keepNext/>
              <w:spacing w:after="0" w:line="360" w:lineRule="auto"/>
              <w:ind w:left="0"/>
              <w:rPr>
                <w:rFonts w:ascii="Times New Roman" w:hAnsi="Times New Roman"/>
                <w:szCs w:val="26"/>
              </w:rPr>
            </w:pPr>
          </w:p>
        </w:tc>
      </w:tr>
    </w:tbl>
    <w:p w14:paraId="1902B329" w14:textId="7C764339" w:rsidR="000766CB" w:rsidRPr="00DA7903" w:rsidRDefault="000766CB" w:rsidP="000457C5">
      <w:pPr>
        <w:pStyle w:val="Caption"/>
        <w:spacing w:line="360" w:lineRule="auto"/>
        <w:jc w:val="center"/>
        <w:rPr>
          <w:color w:val="auto"/>
          <w:sz w:val="22"/>
          <w:szCs w:val="22"/>
        </w:rPr>
      </w:pPr>
      <w:bookmarkStart w:id="234" w:name="_Toc132061395"/>
      <w:bookmarkStart w:id="235" w:name="_Toc137473582"/>
      <w:r w:rsidRPr="00DA7903">
        <w:rPr>
          <w:color w:val="auto"/>
          <w:sz w:val="22"/>
          <w:szCs w:val="22"/>
        </w:rPr>
        <w:t>Bảng 1.</w:t>
      </w:r>
      <w:r w:rsidRPr="00DA7903">
        <w:rPr>
          <w:color w:val="auto"/>
          <w:sz w:val="22"/>
          <w:szCs w:val="22"/>
        </w:rPr>
        <w:fldChar w:fldCharType="begin"/>
      </w:r>
      <w:r w:rsidRPr="00DA7903">
        <w:rPr>
          <w:color w:val="auto"/>
          <w:sz w:val="22"/>
          <w:szCs w:val="22"/>
        </w:rPr>
        <w:instrText xml:space="preserve"> STYLEREF 2 \s </w:instrText>
      </w:r>
      <w:r w:rsidRPr="00DA7903">
        <w:rPr>
          <w:color w:val="auto"/>
          <w:sz w:val="22"/>
          <w:szCs w:val="22"/>
        </w:rPr>
        <w:fldChar w:fldCharType="separate"/>
      </w:r>
      <w:r w:rsidR="000C0337">
        <w:rPr>
          <w:noProof/>
          <w:color w:val="auto"/>
          <w:sz w:val="22"/>
          <w:szCs w:val="22"/>
        </w:rPr>
        <w:t>5</w:t>
      </w:r>
      <w:r w:rsidRPr="00DA7903">
        <w:rPr>
          <w:color w:val="auto"/>
          <w:sz w:val="22"/>
          <w:szCs w:val="22"/>
        </w:rPr>
        <w:fldChar w:fldCharType="end"/>
      </w:r>
      <w:r w:rsidRPr="00DA7903">
        <w:rPr>
          <w:color w:val="auto"/>
          <w:sz w:val="22"/>
          <w:szCs w:val="22"/>
        </w:rPr>
        <w:t>.2</w:t>
      </w:r>
      <w:r w:rsidR="00DA7903" w:rsidRPr="00DA7903">
        <w:rPr>
          <w:color w:val="auto"/>
          <w:sz w:val="22"/>
          <w:szCs w:val="22"/>
        </w:rPr>
        <w:t>.</w:t>
      </w:r>
      <w:r w:rsidR="008F0C7A" w:rsidRPr="00DA7903">
        <w:rPr>
          <w:color w:val="auto"/>
          <w:sz w:val="22"/>
          <w:szCs w:val="22"/>
        </w:rPr>
        <w:fldChar w:fldCharType="begin"/>
      </w:r>
      <w:r w:rsidR="008F0C7A" w:rsidRPr="00DA7903">
        <w:rPr>
          <w:color w:val="auto"/>
          <w:sz w:val="22"/>
          <w:szCs w:val="22"/>
        </w:rPr>
        <w:instrText xml:space="preserve"> SEQ Bảng \* ARABIC \s 2 </w:instrText>
      </w:r>
      <w:r w:rsidR="008F0C7A" w:rsidRPr="00DA7903">
        <w:rPr>
          <w:color w:val="auto"/>
          <w:sz w:val="22"/>
          <w:szCs w:val="22"/>
        </w:rPr>
        <w:fldChar w:fldCharType="separate"/>
      </w:r>
      <w:r w:rsidR="000C0337">
        <w:rPr>
          <w:noProof/>
          <w:color w:val="auto"/>
          <w:sz w:val="22"/>
          <w:szCs w:val="22"/>
        </w:rPr>
        <w:t>2</w:t>
      </w:r>
      <w:r w:rsidR="008F0C7A" w:rsidRPr="00DA7903">
        <w:rPr>
          <w:color w:val="auto"/>
          <w:sz w:val="22"/>
          <w:szCs w:val="22"/>
        </w:rPr>
        <w:fldChar w:fldCharType="end"/>
      </w:r>
      <w:r w:rsidRPr="00DA7903">
        <w:rPr>
          <w:color w:val="auto"/>
          <w:sz w:val="22"/>
          <w:szCs w:val="22"/>
        </w:rPr>
        <w:t xml:space="preserve"> Bảng mô tả thuộc tính bảng Dim_Time</w:t>
      </w:r>
      <w:bookmarkEnd w:id="234"/>
      <w:bookmarkEnd w:id="235"/>
    </w:p>
    <w:p w14:paraId="3123B877" w14:textId="370E54EE" w:rsidR="00303F2B" w:rsidRPr="006D448B" w:rsidRDefault="00303F2B" w:rsidP="000457C5">
      <w:pPr>
        <w:pStyle w:val="Heading4"/>
        <w:spacing w:line="360" w:lineRule="auto"/>
      </w:pPr>
      <w:r w:rsidRPr="006D448B">
        <w:t>Bảng Dim_Vendor</w:t>
      </w:r>
    </w:p>
    <w:p w14:paraId="0A1EB711" w14:textId="7C61AA31" w:rsidR="00363B3D" w:rsidRPr="00363B3D" w:rsidRDefault="00363B3D" w:rsidP="000457C5">
      <w:pPr>
        <w:spacing w:line="360" w:lineRule="auto"/>
        <w:ind w:firstLine="720"/>
        <w:rPr>
          <w:rFonts w:cs="Times New Roman"/>
          <w:szCs w:val="26"/>
          <w:lang w:val="en-US"/>
        </w:rPr>
      </w:pPr>
      <w:r>
        <w:rPr>
          <w:rFonts w:cs="Times New Roman"/>
          <w:szCs w:val="26"/>
          <w:lang w:val="en-US"/>
        </w:rPr>
        <w:t>Bảng Dim_Vendor</w:t>
      </w:r>
      <w:r w:rsidR="003B247B">
        <w:rPr>
          <w:rFonts w:cs="Times New Roman"/>
          <w:szCs w:val="26"/>
          <w:lang w:val="en-US"/>
        </w:rPr>
        <w:t xml:space="preserve"> mô tả thông tin</w:t>
      </w:r>
      <w:r w:rsidR="00C30641">
        <w:rPr>
          <w:rFonts w:cs="Times New Roman"/>
          <w:szCs w:val="26"/>
          <w:lang w:val="en-US"/>
        </w:rPr>
        <w:t xml:space="preserve"> </w:t>
      </w:r>
      <w:r w:rsidR="003B247B">
        <w:rPr>
          <w:rFonts w:cs="Times New Roman"/>
          <w:szCs w:val="26"/>
          <w:lang w:val="en-US"/>
        </w:rPr>
        <w:t>các nhà phân phối</w:t>
      </w:r>
      <w:r w:rsidR="00C30641">
        <w:rPr>
          <w:rFonts w:cs="Times New Roman"/>
          <w:szCs w:val="26"/>
          <w:lang w:val="en-US"/>
        </w:rPr>
        <w:t xml:space="preserve"> của từng thương hiệu rượu, bao gồm các thuộc tính </w:t>
      </w:r>
      <w:r w:rsidR="00957512">
        <w:rPr>
          <w:rFonts w:cs="Times New Roman"/>
          <w:szCs w:val="26"/>
          <w:lang w:val="en-US"/>
        </w:rPr>
        <w:t>là Vendor_Number và Vendor_Name.</w:t>
      </w:r>
    </w:p>
    <w:tbl>
      <w:tblPr>
        <w:tblStyle w:val="TableGrid"/>
        <w:tblW w:w="8725" w:type="dxa"/>
        <w:tblInd w:w="1080" w:type="dxa"/>
        <w:tblLook w:val="04A0" w:firstRow="1" w:lastRow="0" w:firstColumn="1" w:lastColumn="0" w:noHBand="0" w:noVBand="1"/>
      </w:tblPr>
      <w:tblGrid>
        <w:gridCol w:w="2593"/>
        <w:gridCol w:w="1689"/>
        <w:gridCol w:w="2839"/>
        <w:gridCol w:w="1604"/>
      </w:tblGrid>
      <w:tr w:rsidR="0075331D" w14:paraId="5A9F7064" w14:textId="77777777" w:rsidTr="00B94B2C">
        <w:tc>
          <w:tcPr>
            <w:tcW w:w="2593" w:type="dxa"/>
          </w:tcPr>
          <w:p w14:paraId="51E7E7B0" w14:textId="77777777"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Tên thuộc tính</w:t>
            </w:r>
          </w:p>
        </w:tc>
        <w:tc>
          <w:tcPr>
            <w:tcW w:w="1689" w:type="dxa"/>
          </w:tcPr>
          <w:p w14:paraId="48B0326A" w14:textId="77777777"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Kiểu dữ liệu</w:t>
            </w:r>
          </w:p>
        </w:tc>
        <w:tc>
          <w:tcPr>
            <w:tcW w:w="2839" w:type="dxa"/>
          </w:tcPr>
          <w:p w14:paraId="2A8AE06E" w14:textId="5336D8A6"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Mô tả</w:t>
            </w:r>
          </w:p>
        </w:tc>
        <w:tc>
          <w:tcPr>
            <w:tcW w:w="1604" w:type="dxa"/>
          </w:tcPr>
          <w:p w14:paraId="2CD0A039" w14:textId="77777777"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Ghi chú</w:t>
            </w:r>
          </w:p>
        </w:tc>
      </w:tr>
      <w:tr w:rsidR="0075331D" w14:paraId="781443C8" w14:textId="77777777" w:rsidTr="00B94B2C">
        <w:tc>
          <w:tcPr>
            <w:tcW w:w="2593" w:type="dxa"/>
          </w:tcPr>
          <w:p w14:paraId="31A78352" w14:textId="57909B0C" w:rsidR="0075331D" w:rsidRPr="00E46AF3" w:rsidRDefault="0075331D" w:rsidP="008E6313">
            <w:pPr>
              <w:pStyle w:val="ListParagraph"/>
              <w:spacing w:after="0" w:line="360" w:lineRule="auto"/>
              <w:ind w:left="0"/>
              <w:rPr>
                <w:rFonts w:ascii="Times New Roman" w:hAnsi="Times New Roman"/>
                <w:szCs w:val="26"/>
              </w:rPr>
            </w:pPr>
            <w:r>
              <w:rPr>
                <w:rFonts w:ascii="Times New Roman" w:hAnsi="Times New Roman"/>
                <w:szCs w:val="26"/>
              </w:rPr>
              <w:t>Vendor_Number</w:t>
            </w:r>
          </w:p>
        </w:tc>
        <w:tc>
          <w:tcPr>
            <w:tcW w:w="1689" w:type="dxa"/>
          </w:tcPr>
          <w:p w14:paraId="0265B636" w14:textId="10FFADE9" w:rsidR="0075331D" w:rsidRPr="00E46AF3" w:rsidRDefault="00C35182" w:rsidP="008E6313">
            <w:pPr>
              <w:pStyle w:val="ListParagraph"/>
              <w:spacing w:after="0" w:line="360" w:lineRule="auto"/>
              <w:ind w:left="0"/>
              <w:jc w:val="center"/>
              <w:rPr>
                <w:rFonts w:ascii="Times New Roman" w:hAnsi="Times New Roman"/>
                <w:szCs w:val="26"/>
              </w:rPr>
            </w:pPr>
            <w:r>
              <w:rPr>
                <w:rFonts w:ascii="Times New Roman" w:hAnsi="Times New Roman"/>
                <w:szCs w:val="26"/>
              </w:rPr>
              <w:t>int</w:t>
            </w:r>
          </w:p>
        </w:tc>
        <w:tc>
          <w:tcPr>
            <w:tcW w:w="2839" w:type="dxa"/>
          </w:tcPr>
          <w:p w14:paraId="130BEBCB" w14:textId="7A291648" w:rsidR="0075331D" w:rsidRPr="00E46AF3" w:rsidRDefault="002F6A6E" w:rsidP="008E6313">
            <w:pPr>
              <w:pStyle w:val="ListParagraph"/>
              <w:spacing w:after="0" w:line="360" w:lineRule="auto"/>
              <w:ind w:left="0"/>
              <w:rPr>
                <w:rFonts w:ascii="Times New Roman" w:hAnsi="Times New Roman"/>
                <w:szCs w:val="26"/>
              </w:rPr>
            </w:pPr>
            <w:r w:rsidRPr="00B80966">
              <w:rPr>
                <w:rFonts w:ascii="Times New Roman" w:hAnsi="Times New Roman"/>
              </w:rPr>
              <w:t>Mã nhà cung cấp sản phẩm</w:t>
            </w:r>
          </w:p>
        </w:tc>
        <w:tc>
          <w:tcPr>
            <w:tcW w:w="1604" w:type="dxa"/>
          </w:tcPr>
          <w:p w14:paraId="4B618ABD" w14:textId="2CEA260C" w:rsidR="0075331D" w:rsidRPr="00E46AF3" w:rsidRDefault="0075331D" w:rsidP="008E6313">
            <w:pPr>
              <w:pStyle w:val="ListParagraph"/>
              <w:spacing w:after="0" w:line="360" w:lineRule="auto"/>
              <w:ind w:left="0"/>
              <w:rPr>
                <w:rFonts w:ascii="Times New Roman" w:hAnsi="Times New Roman"/>
                <w:szCs w:val="26"/>
              </w:rPr>
            </w:pPr>
            <w:r>
              <w:rPr>
                <w:rFonts w:ascii="Times New Roman" w:hAnsi="Times New Roman"/>
                <w:szCs w:val="26"/>
              </w:rPr>
              <w:t>Khóa chính</w:t>
            </w:r>
          </w:p>
        </w:tc>
      </w:tr>
      <w:tr w:rsidR="00C77F34" w14:paraId="5EFB9216" w14:textId="77777777" w:rsidTr="00B94B2C">
        <w:tc>
          <w:tcPr>
            <w:tcW w:w="2593" w:type="dxa"/>
          </w:tcPr>
          <w:p w14:paraId="3C7948AA" w14:textId="7E0B9F45" w:rsidR="00C77F34" w:rsidRPr="00E46AF3" w:rsidRDefault="00C77F34" w:rsidP="008E6313">
            <w:pPr>
              <w:pStyle w:val="ListParagraph"/>
              <w:spacing w:after="0" w:line="360" w:lineRule="auto"/>
              <w:ind w:left="0"/>
              <w:rPr>
                <w:rFonts w:ascii="Times New Roman" w:hAnsi="Times New Roman"/>
                <w:szCs w:val="26"/>
              </w:rPr>
            </w:pPr>
            <w:r>
              <w:rPr>
                <w:rFonts w:ascii="Times New Roman" w:hAnsi="Times New Roman"/>
                <w:szCs w:val="26"/>
              </w:rPr>
              <w:t>Vendor_Name</w:t>
            </w:r>
          </w:p>
        </w:tc>
        <w:tc>
          <w:tcPr>
            <w:tcW w:w="1689" w:type="dxa"/>
          </w:tcPr>
          <w:p w14:paraId="13E58916" w14:textId="3D898678" w:rsidR="00C77F34" w:rsidRDefault="00C77F34" w:rsidP="008E6313">
            <w:pPr>
              <w:pStyle w:val="ListParagraph"/>
              <w:spacing w:after="0" w:line="360" w:lineRule="auto"/>
              <w:ind w:left="0"/>
              <w:jc w:val="center"/>
              <w:rPr>
                <w:rFonts w:ascii="Times New Roman" w:hAnsi="Times New Roman"/>
                <w:szCs w:val="26"/>
              </w:rPr>
            </w:pPr>
            <w:r>
              <w:rPr>
                <w:rFonts w:ascii="Times New Roman" w:hAnsi="Times New Roman"/>
                <w:szCs w:val="26"/>
              </w:rPr>
              <w:t>varchar(</w:t>
            </w:r>
            <w:r w:rsidR="00C35182">
              <w:rPr>
                <w:rFonts w:ascii="Times New Roman" w:hAnsi="Times New Roman"/>
                <w:szCs w:val="26"/>
              </w:rPr>
              <w:t>250</w:t>
            </w:r>
            <w:r>
              <w:rPr>
                <w:rFonts w:ascii="Times New Roman" w:hAnsi="Times New Roman"/>
                <w:szCs w:val="26"/>
              </w:rPr>
              <w:t>)</w:t>
            </w:r>
          </w:p>
        </w:tc>
        <w:tc>
          <w:tcPr>
            <w:tcW w:w="2839" w:type="dxa"/>
          </w:tcPr>
          <w:p w14:paraId="67C8D6F9" w14:textId="1548B375" w:rsidR="00C77F34" w:rsidRPr="00E46AF3" w:rsidRDefault="00C77F34" w:rsidP="008E6313">
            <w:pPr>
              <w:pStyle w:val="ListParagraph"/>
              <w:spacing w:after="0" w:line="360" w:lineRule="auto"/>
              <w:ind w:left="0"/>
              <w:rPr>
                <w:rFonts w:ascii="Times New Roman" w:hAnsi="Times New Roman"/>
                <w:szCs w:val="26"/>
              </w:rPr>
            </w:pPr>
            <w:r w:rsidRPr="00B80966">
              <w:rPr>
                <w:rFonts w:ascii="Times New Roman" w:hAnsi="Times New Roman"/>
              </w:rPr>
              <w:t>Tên nhà cung cấp sản phẩm</w:t>
            </w:r>
          </w:p>
        </w:tc>
        <w:tc>
          <w:tcPr>
            <w:tcW w:w="1604" w:type="dxa"/>
          </w:tcPr>
          <w:p w14:paraId="1EEC0153" w14:textId="77777777" w:rsidR="00C77F34" w:rsidRDefault="00C77F34" w:rsidP="008E6313">
            <w:pPr>
              <w:pStyle w:val="ListParagraph"/>
              <w:keepNext/>
              <w:spacing w:after="0" w:line="360" w:lineRule="auto"/>
              <w:ind w:left="0"/>
              <w:rPr>
                <w:rFonts w:ascii="Times New Roman" w:hAnsi="Times New Roman"/>
                <w:szCs w:val="26"/>
              </w:rPr>
            </w:pPr>
          </w:p>
        </w:tc>
      </w:tr>
    </w:tbl>
    <w:p w14:paraId="4408A243" w14:textId="782ED77F" w:rsidR="001D5FE4" w:rsidRPr="00607FB9" w:rsidRDefault="00395529" w:rsidP="008E6313">
      <w:pPr>
        <w:pStyle w:val="Caption"/>
        <w:spacing w:line="360" w:lineRule="auto"/>
        <w:jc w:val="center"/>
        <w:rPr>
          <w:color w:val="auto"/>
          <w:sz w:val="22"/>
          <w:szCs w:val="22"/>
        </w:rPr>
      </w:pPr>
      <w:bookmarkStart w:id="236" w:name="_Toc132061396"/>
      <w:bookmarkStart w:id="237" w:name="_Toc137473583"/>
      <w:r w:rsidRPr="00607FB9">
        <w:rPr>
          <w:color w:val="auto"/>
          <w:sz w:val="22"/>
          <w:szCs w:val="22"/>
        </w:rPr>
        <w:t>Bảng</w:t>
      </w:r>
      <w:r w:rsidR="000766CB" w:rsidRPr="00607FB9">
        <w:rPr>
          <w:color w:val="auto"/>
          <w:sz w:val="22"/>
          <w:szCs w:val="22"/>
        </w:rPr>
        <w:t xml:space="preserve"> 1.</w:t>
      </w:r>
      <w:r w:rsidR="000766CB" w:rsidRPr="00607FB9">
        <w:rPr>
          <w:color w:val="auto"/>
          <w:sz w:val="22"/>
          <w:szCs w:val="22"/>
        </w:rPr>
        <w:fldChar w:fldCharType="begin"/>
      </w:r>
      <w:r w:rsidR="000766CB" w:rsidRPr="00607FB9">
        <w:rPr>
          <w:color w:val="auto"/>
          <w:sz w:val="22"/>
          <w:szCs w:val="22"/>
        </w:rPr>
        <w:instrText xml:space="preserve"> STYLEREF 2 \s </w:instrText>
      </w:r>
      <w:r w:rsidR="000766CB" w:rsidRPr="00607FB9">
        <w:rPr>
          <w:color w:val="auto"/>
          <w:sz w:val="22"/>
          <w:szCs w:val="22"/>
        </w:rPr>
        <w:fldChar w:fldCharType="separate"/>
      </w:r>
      <w:r w:rsidR="000C0337">
        <w:rPr>
          <w:noProof/>
          <w:color w:val="auto"/>
          <w:sz w:val="22"/>
          <w:szCs w:val="22"/>
        </w:rPr>
        <w:t>5</w:t>
      </w:r>
      <w:r w:rsidR="000766CB" w:rsidRPr="00607FB9">
        <w:rPr>
          <w:color w:val="auto"/>
          <w:sz w:val="22"/>
          <w:szCs w:val="22"/>
        </w:rPr>
        <w:fldChar w:fldCharType="end"/>
      </w:r>
      <w:r w:rsidR="00607FB9" w:rsidRPr="00607FB9">
        <w:rPr>
          <w:color w:val="auto"/>
          <w:sz w:val="22"/>
          <w:szCs w:val="22"/>
        </w:rPr>
        <w:t>.2</w:t>
      </w:r>
      <w:r w:rsidR="00DA7903">
        <w:rPr>
          <w:color w:val="auto"/>
          <w:sz w:val="22"/>
          <w:szCs w:val="22"/>
        </w:rPr>
        <w:t>.</w:t>
      </w:r>
      <w:r w:rsidR="008F0C7A">
        <w:rPr>
          <w:color w:val="auto"/>
          <w:sz w:val="22"/>
          <w:szCs w:val="22"/>
        </w:rPr>
        <w:fldChar w:fldCharType="begin"/>
      </w:r>
      <w:r w:rsidR="008F0C7A">
        <w:rPr>
          <w:color w:val="auto"/>
          <w:sz w:val="22"/>
          <w:szCs w:val="22"/>
        </w:rPr>
        <w:instrText xml:space="preserve"> SEQ Bảng \* ARABIC \s 2 </w:instrText>
      </w:r>
      <w:r w:rsidR="008F0C7A">
        <w:rPr>
          <w:color w:val="auto"/>
          <w:sz w:val="22"/>
          <w:szCs w:val="22"/>
        </w:rPr>
        <w:fldChar w:fldCharType="separate"/>
      </w:r>
      <w:r w:rsidR="000C0337">
        <w:rPr>
          <w:noProof/>
          <w:color w:val="auto"/>
          <w:sz w:val="22"/>
          <w:szCs w:val="22"/>
        </w:rPr>
        <w:t>3</w:t>
      </w:r>
      <w:r w:rsidR="008F0C7A">
        <w:rPr>
          <w:color w:val="auto"/>
          <w:sz w:val="22"/>
          <w:szCs w:val="22"/>
        </w:rPr>
        <w:fldChar w:fldCharType="end"/>
      </w:r>
      <w:r w:rsidRPr="00607FB9">
        <w:rPr>
          <w:color w:val="auto"/>
          <w:sz w:val="22"/>
          <w:szCs w:val="22"/>
        </w:rPr>
        <w:t xml:space="preserve"> Bảng mô tả thuộc tính bảng Dim_Vendor</w:t>
      </w:r>
      <w:bookmarkEnd w:id="236"/>
      <w:bookmarkEnd w:id="237"/>
    </w:p>
    <w:p w14:paraId="3903B76E" w14:textId="3187DBD1" w:rsidR="00303F2B" w:rsidRPr="006D448B" w:rsidRDefault="00303F2B" w:rsidP="000457C5">
      <w:pPr>
        <w:pStyle w:val="Heading4"/>
        <w:spacing w:line="360" w:lineRule="auto"/>
      </w:pPr>
      <w:r w:rsidRPr="006D448B">
        <w:t>Bảng Dim_</w:t>
      </w:r>
      <w:r w:rsidR="00016B9B" w:rsidRPr="006D448B">
        <w:t>Store</w:t>
      </w:r>
    </w:p>
    <w:p w14:paraId="6060360C" w14:textId="42F26328" w:rsidR="00957512" w:rsidRPr="00773E60" w:rsidRDefault="00773E60" w:rsidP="000457C5">
      <w:pPr>
        <w:spacing w:line="360" w:lineRule="auto"/>
        <w:ind w:firstLine="720"/>
        <w:rPr>
          <w:rFonts w:cs="Times New Roman"/>
          <w:szCs w:val="26"/>
          <w:lang w:val="en-US"/>
        </w:rPr>
      </w:pPr>
      <w:r>
        <w:rPr>
          <w:rFonts w:cs="Times New Roman"/>
          <w:szCs w:val="26"/>
          <w:lang w:val="en-US"/>
        </w:rPr>
        <w:t>Bảng Dim_Store mô tả thông tin các cửa hàng đặt rượu, bao gồm các thuộc tính như Store_Number, Store_Name, Address và Zip_Code.</w:t>
      </w:r>
    </w:p>
    <w:tbl>
      <w:tblPr>
        <w:tblStyle w:val="TableGrid"/>
        <w:tblW w:w="8725" w:type="dxa"/>
        <w:tblInd w:w="1080" w:type="dxa"/>
        <w:tblLook w:val="04A0" w:firstRow="1" w:lastRow="0" w:firstColumn="1" w:lastColumn="0" w:noHBand="0" w:noVBand="1"/>
      </w:tblPr>
      <w:tblGrid>
        <w:gridCol w:w="2589"/>
        <w:gridCol w:w="1689"/>
        <w:gridCol w:w="3019"/>
        <w:gridCol w:w="1428"/>
      </w:tblGrid>
      <w:tr w:rsidR="0075331D" w14:paraId="42CE7D93" w14:textId="77777777" w:rsidTr="00B94B2C">
        <w:tc>
          <w:tcPr>
            <w:tcW w:w="2589" w:type="dxa"/>
          </w:tcPr>
          <w:p w14:paraId="46FD773B" w14:textId="77777777"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Tên thuộc tính</w:t>
            </w:r>
          </w:p>
        </w:tc>
        <w:tc>
          <w:tcPr>
            <w:tcW w:w="1689" w:type="dxa"/>
          </w:tcPr>
          <w:p w14:paraId="04D3DC3E" w14:textId="77777777"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Kiểu dữ liệu</w:t>
            </w:r>
          </w:p>
        </w:tc>
        <w:tc>
          <w:tcPr>
            <w:tcW w:w="3019" w:type="dxa"/>
          </w:tcPr>
          <w:p w14:paraId="4EB4E6C7" w14:textId="622F7F63"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Mô tả</w:t>
            </w:r>
          </w:p>
        </w:tc>
        <w:tc>
          <w:tcPr>
            <w:tcW w:w="1428" w:type="dxa"/>
          </w:tcPr>
          <w:p w14:paraId="0D06393C" w14:textId="77777777"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Ghi chú</w:t>
            </w:r>
          </w:p>
        </w:tc>
      </w:tr>
      <w:tr w:rsidR="00ED58BE" w14:paraId="51D0C131" w14:textId="77777777" w:rsidTr="00B94B2C">
        <w:tc>
          <w:tcPr>
            <w:tcW w:w="2589" w:type="dxa"/>
          </w:tcPr>
          <w:p w14:paraId="3276B9FB" w14:textId="2BF4B5E2" w:rsidR="00ED58BE" w:rsidRDefault="00ED58BE" w:rsidP="008E6313">
            <w:pPr>
              <w:pStyle w:val="ListParagraph"/>
              <w:spacing w:after="0" w:line="360" w:lineRule="auto"/>
              <w:ind w:left="0"/>
              <w:rPr>
                <w:rFonts w:ascii="Times New Roman" w:hAnsi="Times New Roman"/>
                <w:szCs w:val="26"/>
              </w:rPr>
            </w:pPr>
            <w:r>
              <w:rPr>
                <w:rFonts w:ascii="Times New Roman" w:hAnsi="Times New Roman"/>
                <w:szCs w:val="26"/>
              </w:rPr>
              <w:t>StoreID</w:t>
            </w:r>
          </w:p>
        </w:tc>
        <w:tc>
          <w:tcPr>
            <w:tcW w:w="1689" w:type="dxa"/>
          </w:tcPr>
          <w:p w14:paraId="0FC99DCA" w14:textId="242DAF1D" w:rsidR="00ED58BE" w:rsidRDefault="00ED58BE" w:rsidP="008E6313">
            <w:pPr>
              <w:pStyle w:val="ListParagraph"/>
              <w:spacing w:after="0" w:line="360" w:lineRule="auto"/>
              <w:ind w:left="0"/>
              <w:jc w:val="center"/>
              <w:rPr>
                <w:rFonts w:ascii="Times New Roman" w:hAnsi="Times New Roman"/>
                <w:szCs w:val="26"/>
              </w:rPr>
            </w:pPr>
            <w:r>
              <w:rPr>
                <w:rFonts w:ascii="Times New Roman" w:hAnsi="Times New Roman"/>
                <w:szCs w:val="26"/>
              </w:rPr>
              <w:t>int</w:t>
            </w:r>
          </w:p>
        </w:tc>
        <w:tc>
          <w:tcPr>
            <w:tcW w:w="3019" w:type="dxa"/>
          </w:tcPr>
          <w:p w14:paraId="44B70C6C" w14:textId="002B7754" w:rsidR="00ED58BE" w:rsidRPr="00B80966" w:rsidRDefault="00ED58BE" w:rsidP="008E6313">
            <w:pPr>
              <w:pStyle w:val="ListParagraph"/>
              <w:spacing w:after="0" w:line="360" w:lineRule="auto"/>
              <w:ind w:left="0"/>
              <w:rPr>
                <w:rFonts w:ascii="Times New Roman" w:hAnsi="Times New Roman"/>
              </w:rPr>
            </w:pPr>
            <w:r>
              <w:rPr>
                <w:rFonts w:ascii="Times New Roman" w:hAnsi="Times New Roman"/>
              </w:rPr>
              <w:t>Mã định danh của bảng Dim_Store</w:t>
            </w:r>
          </w:p>
        </w:tc>
        <w:tc>
          <w:tcPr>
            <w:tcW w:w="1428" w:type="dxa"/>
          </w:tcPr>
          <w:p w14:paraId="3D64745C" w14:textId="7D147307" w:rsidR="00ED58BE" w:rsidRDefault="00ED58BE" w:rsidP="008E6313">
            <w:pPr>
              <w:pStyle w:val="ListParagraph"/>
              <w:spacing w:after="0" w:line="360" w:lineRule="auto"/>
              <w:ind w:left="0"/>
              <w:rPr>
                <w:rFonts w:ascii="Times New Roman" w:hAnsi="Times New Roman"/>
                <w:szCs w:val="26"/>
              </w:rPr>
            </w:pPr>
            <w:r>
              <w:rPr>
                <w:rFonts w:ascii="Times New Roman" w:hAnsi="Times New Roman"/>
                <w:szCs w:val="26"/>
              </w:rPr>
              <w:t>Khóa chính</w:t>
            </w:r>
          </w:p>
        </w:tc>
      </w:tr>
      <w:tr w:rsidR="0075331D" w14:paraId="075B53DE" w14:textId="77777777" w:rsidTr="00B94B2C">
        <w:tc>
          <w:tcPr>
            <w:tcW w:w="2589" w:type="dxa"/>
          </w:tcPr>
          <w:p w14:paraId="06B454E3" w14:textId="3760FAB0" w:rsidR="0075331D" w:rsidRPr="00E46AF3" w:rsidRDefault="0075331D" w:rsidP="008E6313">
            <w:pPr>
              <w:pStyle w:val="ListParagraph"/>
              <w:spacing w:after="0" w:line="360" w:lineRule="auto"/>
              <w:ind w:left="0"/>
              <w:rPr>
                <w:rFonts w:ascii="Times New Roman" w:hAnsi="Times New Roman"/>
                <w:szCs w:val="26"/>
              </w:rPr>
            </w:pPr>
            <w:r>
              <w:rPr>
                <w:rFonts w:ascii="Times New Roman" w:hAnsi="Times New Roman"/>
                <w:szCs w:val="26"/>
              </w:rPr>
              <w:t>Store_Number</w:t>
            </w:r>
          </w:p>
        </w:tc>
        <w:tc>
          <w:tcPr>
            <w:tcW w:w="1689" w:type="dxa"/>
          </w:tcPr>
          <w:p w14:paraId="4F292BD5" w14:textId="7DC36166" w:rsidR="0075331D" w:rsidRPr="00E46AF3" w:rsidRDefault="00ED58BE" w:rsidP="008E6313">
            <w:pPr>
              <w:pStyle w:val="ListParagraph"/>
              <w:spacing w:after="0" w:line="360" w:lineRule="auto"/>
              <w:ind w:left="0"/>
              <w:jc w:val="center"/>
              <w:rPr>
                <w:rFonts w:ascii="Times New Roman" w:hAnsi="Times New Roman"/>
                <w:szCs w:val="26"/>
              </w:rPr>
            </w:pPr>
            <w:r>
              <w:rPr>
                <w:rFonts w:ascii="Times New Roman" w:hAnsi="Times New Roman"/>
                <w:szCs w:val="26"/>
              </w:rPr>
              <w:t>int</w:t>
            </w:r>
          </w:p>
        </w:tc>
        <w:tc>
          <w:tcPr>
            <w:tcW w:w="3019" w:type="dxa"/>
          </w:tcPr>
          <w:p w14:paraId="79835A06" w14:textId="69C40DF9" w:rsidR="0075331D" w:rsidRPr="00E46AF3" w:rsidRDefault="00495574" w:rsidP="008E6313">
            <w:pPr>
              <w:pStyle w:val="ListParagraph"/>
              <w:spacing w:after="0" w:line="360" w:lineRule="auto"/>
              <w:ind w:left="0"/>
              <w:rPr>
                <w:rFonts w:ascii="Times New Roman" w:hAnsi="Times New Roman"/>
                <w:szCs w:val="26"/>
              </w:rPr>
            </w:pPr>
            <w:r w:rsidRPr="00B80966">
              <w:rPr>
                <w:rFonts w:ascii="Times New Roman" w:hAnsi="Times New Roman"/>
              </w:rPr>
              <w:t>Mã cửa hàng</w:t>
            </w:r>
          </w:p>
        </w:tc>
        <w:tc>
          <w:tcPr>
            <w:tcW w:w="1428" w:type="dxa"/>
          </w:tcPr>
          <w:p w14:paraId="3F219B9B" w14:textId="7F8A70C0" w:rsidR="0075331D" w:rsidRPr="00E46AF3" w:rsidRDefault="0075331D" w:rsidP="008E6313">
            <w:pPr>
              <w:pStyle w:val="ListParagraph"/>
              <w:spacing w:after="0" w:line="360" w:lineRule="auto"/>
              <w:ind w:left="0"/>
              <w:rPr>
                <w:rFonts w:ascii="Times New Roman" w:hAnsi="Times New Roman"/>
                <w:szCs w:val="26"/>
              </w:rPr>
            </w:pPr>
          </w:p>
        </w:tc>
      </w:tr>
      <w:tr w:rsidR="0075331D" w14:paraId="221D5646" w14:textId="77777777" w:rsidTr="00B94B2C">
        <w:tc>
          <w:tcPr>
            <w:tcW w:w="2589" w:type="dxa"/>
          </w:tcPr>
          <w:p w14:paraId="55AD14DC" w14:textId="2551ADE4" w:rsidR="0075331D" w:rsidRPr="00E46AF3" w:rsidRDefault="0075331D" w:rsidP="008E6313">
            <w:pPr>
              <w:pStyle w:val="ListParagraph"/>
              <w:spacing w:after="0" w:line="360" w:lineRule="auto"/>
              <w:ind w:left="0"/>
              <w:rPr>
                <w:rFonts w:ascii="Times New Roman" w:hAnsi="Times New Roman"/>
                <w:szCs w:val="26"/>
              </w:rPr>
            </w:pPr>
            <w:r>
              <w:rPr>
                <w:rFonts w:ascii="Times New Roman" w:hAnsi="Times New Roman"/>
                <w:szCs w:val="26"/>
              </w:rPr>
              <w:t>Store_Name</w:t>
            </w:r>
          </w:p>
        </w:tc>
        <w:tc>
          <w:tcPr>
            <w:tcW w:w="1689" w:type="dxa"/>
          </w:tcPr>
          <w:p w14:paraId="6C061203" w14:textId="1FC34B03" w:rsidR="0075331D" w:rsidRDefault="00C21320" w:rsidP="008E6313">
            <w:pPr>
              <w:pStyle w:val="ListParagraph"/>
              <w:spacing w:after="0" w:line="360" w:lineRule="auto"/>
              <w:ind w:left="0"/>
              <w:jc w:val="center"/>
              <w:rPr>
                <w:rFonts w:ascii="Times New Roman" w:hAnsi="Times New Roman"/>
                <w:szCs w:val="26"/>
              </w:rPr>
            </w:pPr>
            <w:r>
              <w:rPr>
                <w:rFonts w:ascii="Times New Roman" w:hAnsi="Times New Roman"/>
                <w:szCs w:val="26"/>
              </w:rPr>
              <w:t>varchar(</w:t>
            </w:r>
            <w:r w:rsidR="00ED58BE">
              <w:rPr>
                <w:rFonts w:ascii="Times New Roman" w:hAnsi="Times New Roman"/>
                <w:szCs w:val="26"/>
              </w:rPr>
              <w:t>250</w:t>
            </w:r>
            <w:r>
              <w:rPr>
                <w:rFonts w:ascii="Times New Roman" w:hAnsi="Times New Roman"/>
                <w:szCs w:val="26"/>
              </w:rPr>
              <w:t>)</w:t>
            </w:r>
          </w:p>
        </w:tc>
        <w:tc>
          <w:tcPr>
            <w:tcW w:w="3019" w:type="dxa"/>
          </w:tcPr>
          <w:p w14:paraId="3FEDF1FA" w14:textId="2158F249" w:rsidR="0075331D" w:rsidRPr="00E46AF3" w:rsidRDefault="00495574" w:rsidP="008E6313">
            <w:pPr>
              <w:pStyle w:val="ListParagraph"/>
              <w:spacing w:after="0" w:line="360" w:lineRule="auto"/>
              <w:ind w:left="0"/>
              <w:rPr>
                <w:rFonts w:ascii="Times New Roman" w:hAnsi="Times New Roman"/>
                <w:szCs w:val="26"/>
              </w:rPr>
            </w:pPr>
            <w:r w:rsidRPr="00B80966">
              <w:rPr>
                <w:rFonts w:ascii="Times New Roman" w:hAnsi="Times New Roman"/>
              </w:rPr>
              <w:t>Tên cửa hàng</w:t>
            </w:r>
          </w:p>
        </w:tc>
        <w:tc>
          <w:tcPr>
            <w:tcW w:w="1428" w:type="dxa"/>
          </w:tcPr>
          <w:p w14:paraId="2668EB73" w14:textId="77777777" w:rsidR="0075331D" w:rsidRDefault="0075331D" w:rsidP="008E6313">
            <w:pPr>
              <w:pStyle w:val="ListParagraph"/>
              <w:spacing w:after="0" w:line="360" w:lineRule="auto"/>
              <w:ind w:left="0"/>
              <w:rPr>
                <w:rFonts w:ascii="Times New Roman" w:hAnsi="Times New Roman"/>
                <w:szCs w:val="26"/>
              </w:rPr>
            </w:pPr>
          </w:p>
        </w:tc>
      </w:tr>
      <w:tr w:rsidR="0075331D" w14:paraId="6BE125A2" w14:textId="77777777" w:rsidTr="00B94B2C">
        <w:tc>
          <w:tcPr>
            <w:tcW w:w="2589" w:type="dxa"/>
          </w:tcPr>
          <w:p w14:paraId="5A837772" w14:textId="530F34EE" w:rsidR="0075331D" w:rsidRPr="00E46AF3" w:rsidRDefault="0075331D" w:rsidP="008E6313">
            <w:pPr>
              <w:pStyle w:val="ListParagraph"/>
              <w:spacing w:after="0" w:line="360" w:lineRule="auto"/>
              <w:ind w:left="0"/>
              <w:rPr>
                <w:rFonts w:ascii="Times New Roman" w:hAnsi="Times New Roman"/>
                <w:szCs w:val="26"/>
              </w:rPr>
            </w:pPr>
            <w:r>
              <w:rPr>
                <w:rFonts w:ascii="Times New Roman" w:hAnsi="Times New Roman"/>
                <w:szCs w:val="26"/>
              </w:rPr>
              <w:t>Address</w:t>
            </w:r>
          </w:p>
        </w:tc>
        <w:tc>
          <w:tcPr>
            <w:tcW w:w="1689" w:type="dxa"/>
          </w:tcPr>
          <w:p w14:paraId="008A3D37" w14:textId="4A073DD4" w:rsidR="0075331D" w:rsidRDefault="003A2ED2" w:rsidP="008E6313">
            <w:pPr>
              <w:pStyle w:val="ListParagraph"/>
              <w:spacing w:after="0" w:line="360" w:lineRule="auto"/>
              <w:ind w:left="0"/>
              <w:jc w:val="center"/>
              <w:rPr>
                <w:rFonts w:ascii="Times New Roman" w:hAnsi="Times New Roman"/>
                <w:szCs w:val="26"/>
              </w:rPr>
            </w:pPr>
            <w:r>
              <w:rPr>
                <w:rFonts w:ascii="Times New Roman" w:hAnsi="Times New Roman"/>
                <w:szCs w:val="26"/>
              </w:rPr>
              <w:t>varchar(</w:t>
            </w:r>
            <w:r w:rsidR="00ED58BE">
              <w:rPr>
                <w:rFonts w:ascii="Times New Roman" w:hAnsi="Times New Roman"/>
                <w:szCs w:val="26"/>
              </w:rPr>
              <w:t>50</w:t>
            </w:r>
            <w:r>
              <w:rPr>
                <w:rFonts w:ascii="Times New Roman" w:hAnsi="Times New Roman"/>
                <w:szCs w:val="26"/>
              </w:rPr>
              <w:t>0)</w:t>
            </w:r>
          </w:p>
        </w:tc>
        <w:tc>
          <w:tcPr>
            <w:tcW w:w="3019" w:type="dxa"/>
          </w:tcPr>
          <w:p w14:paraId="525B1091" w14:textId="6C53926A" w:rsidR="0075331D" w:rsidRPr="00E46AF3" w:rsidRDefault="00495574" w:rsidP="008E6313">
            <w:pPr>
              <w:pStyle w:val="ListParagraph"/>
              <w:spacing w:after="0" w:line="360" w:lineRule="auto"/>
              <w:ind w:left="0"/>
              <w:rPr>
                <w:rFonts w:ascii="Times New Roman" w:hAnsi="Times New Roman"/>
                <w:szCs w:val="26"/>
              </w:rPr>
            </w:pPr>
            <w:r w:rsidRPr="00B80966">
              <w:rPr>
                <w:rFonts w:ascii="Times New Roman" w:hAnsi="Times New Roman"/>
              </w:rPr>
              <w:t>Địa chỉ của cửa hàng</w:t>
            </w:r>
          </w:p>
        </w:tc>
        <w:tc>
          <w:tcPr>
            <w:tcW w:w="1428" w:type="dxa"/>
          </w:tcPr>
          <w:p w14:paraId="0A975D40" w14:textId="77777777" w:rsidR="0075331D" w:rsidRDefault="0075331D" w:rsidP="008E6313">
            <w:pPr>
              <w:pStyle w:val="ListParagraph"/>
              <w:spacing w:after="0" w:line="360" w:lineRule="auto"/>
              <w:ind w:left="0"/>
              <w:rPr>
                <w:rFonts w:ascii="Times New Roman" w:hAnsi="Times New Roman"/>
                <w:szCs w:val="26"/>
              </w:rPr>
            </w:pPr>
          </w:p>
        </w:tc>
      </w:tr>
      <w:tr w:rsidR="0075331D" w14:paraId="58F065E1" w14:textId="77777777" w:rsidTr="00B94B2C">
        <w:tc>
          <w:tcPr>
            <w:tcW w:w="2589" w:type="dxa"/>
          </w:tcPr>
          <w:p w14:paraId="78B7C193" w14:textId="3F15B838" w:rsidR="0075331D" w:rsidRDefault="00036AE6" w:rsidP="008E6313">
            <w:pPr>
              <w:pStyle w:val="ListParagraph"/>
              <w:spacing w:after="0" w:line="360" w:lineRule="auto"/>
              <w:ind w:left="0"/>
              <w:rPr>
                <w:rFonts w:ascii="Times New Roman" w:hAnsi="Times New Roman"/>
                <w:szCs w:val="26"/>
              </w:rPr>
            </w:pPr>
            <w:r>
              <w:rPr>
                <w:rFonts w:ascii="Times New Roman" w:hAnsi="Times New Roman"/>
                <w:szCs w:val="26"/>
              </w:rPr>
              <w:t>CityID</w:t>
            </w:r>
          </w:p>
        </w:tc>
        <w:tc>
          <w:tcPr>
            <w:tcW w:w="1689" w:type="dxa"/>
          </w:tcPr>
          <w:p w14:paraId="3C8A135F" w14:textId="37C49F60" w:rsidR="0075331D" w:rsidRDefault="00ED58BE" w:rsidP="008E6313">
            <w:pPr>
              <w:pStyle w:val="ListParagraph"/>
              <w:spacing w:after="0" w:line="360" w:lineRule="auto"/>
              <w:ind w:left="0"/>
              <w:jc w:val="center"/>
              <w:rPr>
                <w:rFonts w:ascii="Times New Roman" w:hAnsi="Times New Roman"/>
                <w:szCs w:val="26"/>
              </w:rPr>
            </w:pPr>
            <w:r>
              <w:rPr>
                <w:rFonts w:ascii="Times New Roman" w:hAnsi="Times New Roman"/>
                <w:szCs w:val="26"/>
              </w:rPr>
              <w:t>int</w:t>
            </w:r>
          </w:p>
        </w:tc>
        <w:tc>
          <w:tcPr>
            <w:tcW w:w="3019" w:type="dxa"/>
          </w:tcPr>
          <w:p w14:paraId="1815FDCE" w14:textId="2BAB5324" w:rsidR="0075331D" w:rsidRPr="00E46AF3" w:rsidRDefault="00036AE6" w:rsidP="008E6313">
            <w:pPr>
              <w:pStyle w:val="ListParagraph"/>
              <w:spacing w:after="0" w:line="360" w:lineRule="auto"/>
              <w:ind w:left="0"/>
              <w:rPr>
                <w:rFonts w:ascii="Times New Roman" w:hAnsi="Times New Roman"/>
                <w:szCs w:val="26"/>
              </w:rPr>
            </w:pPr>
            <w:r>
              <w:rPr>
                <w:rFonts w:ascii="Times New Roman" w:hAnsi="Times New Roman"/>
              </w:rPr>
              <w:t>Mã định danh của bảng Dim_City</w:t>
            </w:r>
          </w:p>
        </w:tc>
        <w:tc>
          <w:tcPr>
            <w:tcW w:w="1428" w:type="dxa"/>
          </w:tcPr>
          <w:p w14:paraId="1EB67698" w14:textId="1252265F" w:rsidR="0075331D" w:rsidRDefault="00036AE6" w:rsidP="008E6313">
            <w:pPr>
              <w:pStyle w:val="ListParagraph"/>
              <w:keepNext/>
              <w:spacing w:after="0" w:line="360" w:lineRule="auto"/>
              <w:ind w:left="0"/>
              <w:rPr>
                <w:rFonts w:ascii="Times New Roman" w:hAnsi="Times New Roman"/>
                <w:szCs w:val="26"/>
              </w:rPr>
            </w:pPr>
            <w:r>
              <w:rPr>
                <w:rFonts w:ascii="Times New Roman" w:hAnsi="Times New Roman"/>
                <w:szCs w:val="26"/>
              </w:rPr>
              <w:t>Khóa ngoại</w:t>
            </w:r>
          </w:p>
        </w:tc>
      </w:tr>
    </w:tbl>
    <w:p w14:paraId="7079F9E4" w14:textId="59F34EA2" w:rsidR="00607FB9" w:rsidRPr="00607FB9" w:rsidRDefault="00607FB9" w:rsidP="008E6313">
      <w:pPr>
        <w:pStyle w:val="Caption"/>
        <w:spacing w:line="360" w:lineRule="auto"/>
        <w:jc w:val="center"/>
        <w:rPr>
          <w:color w:val="auto"/>
          <w:sz w:val="22"/>
          <w:szCs w:val="22"/>
        </w:rPr>
      </w:pPr>
      <w:bookmarkStart w:id="238" w:name="_Toc132061397"/>
      <w:bookmarkStart w:id="239" w:name="_Toc137473584"/>
      <w:r w:rsidRPr="00607FB9">
        <w:rPr>
          <w:color w:val="auto"/>
          <w:sz w:val="22"/>
          <w:szCs w:val="22"/>
        </w:rPr>
        <w:t>Bảng 1.</w:t>
      </w:r>
      <w:r w:rsidRPr="00607FB9">
        <w:rPr>
          <w:color w:val="auto"/>
          <w:sz w:val="22"/>
          <w:szCs w:val="22"/>
        </w:rPr>
        <w:fldChar w:fldCharType="begin"/>
      </w:r>
      <w:r w:rsidRPr="00607FB9">
        <w:rPr>
          <w:color w:val="auto"/>
          <w:sz w:val="22"/>
          <w:szCs w:val="22"/>
        </w:rPr>
        <w:instrText xml:space="preserve"> STYLEREF 2 \s </w:instrText>
      </w:r>
      <w:r w:rsidRPr="00607FB9">
        <w:rPr>
          <w:color w:val="auto"/>
          <w:sz w:val="22"/>
          <w:szCs w:val="22"/>
        </w:rPr>
        <w:fldChar w:fldCharType="separate"/>
      </w:r>
      <w:r w:rsidR="000C0337">
        <w:rPr>
          <w:noProof/>
          <w:color w:val="auto"/>
          <w:sz w:val="22"/>
          <w:szCs w:val="22"/>
        </w:rPr>
        <w:t>5</w:t>
      </w:r>
      <w:r w:rsidRPr="00607FB9">
        <w:rPr>
          <w:color w:val="auto"/>
          <w:sz w:val="22"/>
          <w:szCs w:val="22"/>
        </w:rPr>
        <w:fldChar w:fldCharType="end"/>
      </w:r>
      <w:r w:rsidRPr="00607FB9">
        <w:rPr>
          <w:color w:val="auto"/>
          <w:sz w:val="22"/>
          <w:szCs w:val="22"/>
        </w:rPr>
        <w:t>.2</w:t>
      </w:r>
      <w:r w:rsidR="00C266C2">
        <w:rPr>
          <w:color w:val="auto"/>
          <w:sz w:val="22"/>
          <w:szCs w:val="22"/>
        </w:rPr>
        <w:t>.</w:t>
      </w:r>
      <w:r w:rsidR="008F0C7A">
        <w:rPr>
          <w:color w:val="auto"/>
          <w:sz w:val="22"/>
          <w:szCs w:val="22"/>
        </w:rPr>
        <w:fldChar w:fldCharType="begin"/>
      </w:r>
      <w:r w:rsidR="008F0C7A">
        <w:rPr>
          <w:color w:val="auto"/>
          <w:sz w:val="22"/>
          <w:szCs w:val="22"/>
        </w:rPr>
        <w:instrText xml:space="preserve"> SEQ Bảng \* ARABIC \s 2 </w:instrText>
      </w:r>
      <w:r w:rsidR="008F0C7A">
        <w:rPr>
          <w:color w:val="auto"/>
          <w:sz w:val="22"/>
          <w:szCs w:val="22"/>
        </w:rPr>
        <w:fldChar w:fldCharType="separate"/>
      </w:r>
      <w:r w:rsidR="000C0337">
        <w:rPr>
          <w:noProof/>
          <w:color w:val="auto"/>
          <w:sz w:val="22"/>
          <w:szCs w:val="22"/>
        </w:rPr>
        <w:t>4</w:t>
      </w:r>
      <w:r w:rsidR="008F0C7A">
        <w:rPr>
          <w:color w:val="auto"/>
          <w:sz w:val="22"/>
          <w:szCs w:val="22"/>
        </w:rPr>
        <w:fldChar w:fldCharType="end"/>
      </w:r>
      <w:r w:rsidRPr="00607FB9">
        <w:rPr>
          <w:color w:val="auto"/>
          <w:sz w:val="22"/>
          <w:szCs w:val="22"/>
        </w:rPr>
        <w:t xml:space="preserve"> Bảng mô tả thuộc tính bảng Dim_Store</w:t>
      </w:r>
      <w:bookmarkEnd w:id="238"/>
      <w:bookmarkEnd w:id="239"/>
    </w:p>
    <w:p w14:paraId="4B010DA5" w14:textId="3FD6F64F" w:rsidR="00016B9B" w:rsidRDefault="00016B9B" w:rsidP="005A691D">
      <w:pPr>
        <w:pStyle w:val="Heading4"/>
        <w:spacing w:line="360" w:lineRule="auto"/>
      </w:pPr>
      <w:r>
        <w:lastRenderedPageBreak/>
        <w:t>Bảng Dim_City</w:t>
      </w:r>
    </w:p>
    <w:p w14:paraId="234BDB98" w14:textId="4B1A54E2" w:rsidR="00767A72" w:rsidRPr="00767A72" w:rsidRDefault="00767A72" w:rsidP="005A691D">
      <w:pPr>
        <w:spacing w:line="360" w:lineRule="auto"/>
        <w:ind w:firstLine="720"/>
        <w:rPr>
          <w:rFonts w:cs="Times New Roman"/>
          <w:szCs w:val="26"/>
          <w:lang w:val="en-US"/>
        </w:rPr>
      </w:pPr>
      <w:r>
        <w:rPr>
          <w:rFonts w:cs="Times New Roman"/>
          <w:szCs w:val="26"/>
          <w:lang w:val="en-US"/>
        </w:rPr>
        <w:t>Bảng Dim_City mô tả thông tin của thành phố, bao gồm các thuộc tính như City, Zip_Code và County.</w:t>
      </w:r>
    </w:p>
    <w:tbl>
      <w:tblPr>
        <w:tblStyle w:val="TableGrid"/>
        <w:tblW w:w="8725" w:type="dxa"/>
        <w:tblInd w:w="1080" w:type="dxa"/>
        <w:tblLook w:val="04A0" w:firstRow="1" w:lastRow="0" w:firstColumn="1" w:lastColumn="0" w:noHBand="0" w:noVBand="1"/>
      </w:tblPr>
      <w:tblGrid>
        <w:gridCol w:w="2605"/>
        <w:gridCol w:w="1620"/>
        <w:gridCol w:w="2970"/>
        <w:gridCol w:w="1530"/>
      </w:tblGrid>
      <w:tr w:rsidR="0075331D" w14:paraId="5220ABFD" w14:textId="77777777" w:rsidTr="00B80966">
        <w:tc>
          <w:tcPr>
            <w:tcW w:w="2605" w:type="dxa"/>
          </w:tcPr>
          <w:p w14:paraId="7AA2E766" w14:textId="77777777" w:rsidR="0075331D" w:rsidRDefault="0075331D" w:rsidP="005A691D">
            <w:pPr>
              <w:pStyle w:val="ListParagraph"/>
              <w:spacing w:after="0" w:line="360" w:lineRule="auto"/>
              <w:ind w:left="0"/>
              <w:jc w:val="center"/>
              <w:rPr>
                <w:rFonts w:ascii="Times New Roman" w:hAnsi="Times New Roman"/>
                <w:b/>
                <w:bCs/>
                <w:szCs w:val="26"/>
              </w:rPr>
            </w:pPr>
            <w:r>
              <w:rPr>
                <w:rFonts w:ascii="Times New Roman" w:hAnsi="Times New Roman"/>
                <w:b/>
                <w:bCs/>
                <w:szCs w:val="26"/>
              </w:rPr>
              <w:t>Tên thuộc tính</w:t>
            </w:r>
          </w:p>
        </w:tc>
        <w:tc>
          <w:tcPr>
            <w:tcW w:w="1620" w:type="dxa"/>
          </w:tcPr>
          <w:p w14:paraId="56943CDF" w14:textId="77777777" w:rsidR="0075331D" w:rsidRDefault="0075331D" w:rsidP="005A691D">
            <w:pPr>
              <w:pStyle w:val="ListParagraph"/>
              <w:spacing w:after="0" w:line="360" w:lineRule="auto"/>
              <w:ind w:left="0"/>
              <w:jc w:val="center"/>
              <w:rPr>
                <w:rFonts w:ascii="Times New Roman" w:hAnsi="Times New Roman"/>
                <w:b/>
                <w:bCs/>
                <w:szCs w:val="26"/>
              </w:rPr>
            </w:pPr>
            <w:r>
              <w:rPr>
                <w:rFonts w:ascii="Times New Roman" w:hAnsi="Times New Roman"/>
                <w:b/>
                <w:bCs/>
                <w:szCs w:val="26"/>
              </w:rPr>
              <w:t>Kiểu dữ liệu</w:t>
            </w:r>
          </w:p>
        </w:tc>
        <w:tc>
          <w:tcPr>
            <w:tcW w:w="2970" w:type="dxa"/>
          </w:tcPr>
          <w:p w14:paraId="0FF02AEE" w14:textId="6D97589D" w:rsidR="0075331D" w:rsidRDefault="0075331D" w:rsidP="005A691D">
            <w:pPr>
              <w:pStyle w:val="ListParagraph"/>
              <w:spacing w:after="0" w:line="360" w:lineRule="auto"/>
              <w:ind w:left="0"/>
              <w:jc w:val="center"/>
              <w:rPr>
                <w:rFonts w:ascii="Times New Roman" w:hAnsi="Times New Roman"/>
                <w:b/>
                <w:bCs/>
                <w:szCs w:val="26"/>
              </w:rPr>
            </w:pPr>
            <w:r>
              <w:rPr>
                <w:rFonts w:ascii="Times New Roman" w:hAnsi="Times New Roman"/>
                <w:b/>
                <w:bCs/>
                <w:szCs w:val="26"/>
              </w:rPr>
              <w:t>Mô tả</w:t>
            </w:r>
          </w:p>
        </w:tc>
        <w:tc>
          <w:tcPr>
            <w:tcW w:w="1530" w:type="dxa"/>
          </w:tcPr>
          <w:p w14:paraId="0BAB9FDE" w14:textId="77777777" w:rsidR="0075331D" w:rsidRDefault="0075331D" w:rsidP="005A691D">
            <w:pPr>
              <w:pStyle w:val="ListParagraph"/>
              <w:spacing w:after="0" w:line="360" w:lineRule="auto"/>
              <w:ind w:left="0"/>
              <w:jc w:val="center"/>
              <w:rPr>
                <w:rFonts w:ascii="Times New Roman" w:hAnsi="Times New Roman"/>
                <w:b/>
                <w:bCs/>
                <w:szCs w:val="26"/>
              </w:rPr>
            </w:pPr>
            <w:r>
              <w:rPr>
                <w:rFonts w:ascii="Times New Roman" w:hAnsi="Times New Roman"/>
                <w:b/>
                <w:bCs/>
                <w:szCs w:val="26"/>
              </w:rPr>
              <w:t>Ghi chú</w:t>
            </w:r>
          </w:p>
        </w:tc>
      </w:tr>
      <w:tr w:rsidR="00C85876" w14:paraId="1837589D" w14:textId="77777777" w:rsidTr="00B80966">
        <w:tc>
          <w:tcPr>
            <w:tcW w:w="2605" w:type="dxa"/>
          </w:tcPr>
          <w:p w14:paraId="7A414483" w14:textId="002DACB4" w:rsidR="00C85876" w:rsidRPr="00C85876" w:rsidRDefault="00C85876" w:rsidP="005A691D">
            <w:pPr>
              <w:pStyle w:val="ListParagraph"/>
              <w:spacing w:after="0" w:line="360" w:lineRule="auto"/>
              <w:ind w:left="0"/>
              <w:rPr>
                <w:rFonts w:ascii="Times New Roman" w:hAnsi="Times New Roman"/>
                <w:szCs w:val="26"/>
              </w:rPr>
            </w:pPr>
            <w:r w:rsidRPr="00C85876">
              <w:rPr>
                <w:rFonts w:ascii="Times New Roman" w:hAnsi="Times New Roman"/>
                <w:szCs w:val="26"/>
              </w:rPr>
              <w:t>CityID</w:t>
            </w:r>
          </w:p>
        </w:tc>
        <w:tc>
          <w:tcPr>
            <w:tcW w:w="1620" w:type="dxa"/>
          </w:tcPr>
          <w:p w14:paraId="34EE4F33" w14:textId="5DED9BBE" w:rsidR="00C85876" w:rsidRPr="00E310DE" w:rsidRDefault="00E310DE" w:rsidP="005A691D">
            <w:pPr>
              <w:pStyle w:val="ListParagraph"/>
              <w:spacing w:after="0" w:line="360" w:lineRule="auto"/>
              <w:ind w:left="0"/>
              <w:jc w:val="center"/>
              <w:rPr>
                <w:rFonts w:ascii="Times New Roman" w:hAnsi="Times New Roman"/>
                <w:szCs w:val="26"/>
              </w:rPr>
            </w:pPr>
            <w:r w:rsidRPr="00E310DE">
              <w:rPr>
                <w:rFonts w:ascii="Times New Roman" w:hAnsi="Times New Roman"/>
                <w:szCs w:val="26"/>
              </w:rPr>
              <w:t>int</w:t>
            </w:r>
          </w:p>
        </w:tc>
        <w:tc>
          <w:tcPr>
            <w:tcW w:w="2970" w:type="dxa"/>
          </w:tcPr>
          <w:p w14:paraId="356129E0" w14:textId="1979F5E0" w:rsidR="00C85876" w:rsidRPr="00E310DE" w:rsidRDefault="00E310DE" w:rsidP="005A691D">
            <w:pPr>
              <w:pStyle w:val="ListParagraph"/>
              <w:spacing w:after="0" w:line="360" w:lineRule="auto"/>
              <w:ind w:left="0"/>
              <w:jc w:val="left"/>
              <w:rPr>
                <w:rFonts w:ascii="Times New Roman" w:hAnsi="Times New Roman"/>
                <w:szCs w:val="26"/>
              </w:rPr>
            </w:pPr>
            <w:r w:rsidRPr="00E310DE">
              <w:rPr>
                <w:rFonts w:ascii="Times New Roman" w:hAnsi="Times New Roman"/>
                <w:szCs w:val="26"/>
              </w:rPr>
              <w:t>Mã định danh của bảng Dim_City</w:t>
            </w:r>
          </w:p>
        </w:tc>
        <w:tc>
          <w:tcPr>
            <w:tcW w:w="1530" w:type="dxa"/>
          </w:tcPr>
          <w:p w14:paraId="6B9041C0" w14:textId="4ED3B618" w:rsidR="00C85876" w:rsidRDefault="00E310DE" w:rsidP="005A691D">
            <w:pPr>
              <w:pStyle w:val="ListParagraph"/>
              <w:spacing w:after="0" w:line="360" w:lineRule="auto"/>
              <w:ind w:left="0"/>
              <w:jc w:val="center"/>
              <w:rPr>
                <w:rFonts w:ascii="Times New Roman" w:hAnsi="Times New Roman"/>
                <w:b/>
                <w:bCs/>
                <w:szCs w:val="26"/>
              </w:rPr>
            </w:pPr>
            <w:r>
              <w:rPr>
                <w:rFonts w:ascii="Times New Roman" w:hAnsi="Times New Roman"/>
                <w:szCs w:val="26"/>
              </w:rPr>
              <w:t>Khóa chính</w:t>
            </w:r>
          </w:p>
        </w:tc>
      </w:tr>
      <w:tr w:rsidR="0075331D" w14:paraId="1E23E688" w14:textId="77777777" w:rsidTr="00B80966">
        <w:tc>
          <w:tcPr>
            <w:tcW w:w="2605" w:type="dxa"/>
          </w:tcPr>
          <w:p w14:paraId="4A72E66C" w14:textId="75BD57A8" w:rsidR="0075331D" w:rsidRPr="00E46AF3" w:rsidRDefault="00767A72" w:rsidP="005A691D">
            <w:pPr>
              <w:pStyle w:val="ListParagraph"/>
              <w:spacing w:after="0" w:line="360" w:lineRule="auto"/>
              <w:ind w:left="0"/>
              <w:rPr>
                <w:rFonts w:ascii="Times New Roman" w:hAnsi="Times New Roman"/>
                <w:szCs w:val="26"/>
              </w:rPr>
            </w:pPr>
            <w:r>
              <w:rPr>
                <w:rFonts w:ascii="Times New Roman" w:hAnsi="Times New Roman"/>
                <w:szCs w:val="26"/>
              </w:rPr>
              <w:t>Zip_Code</w:t>
            </w:r>
          </w:p>
        </w:tc>
        <w:tc>
          <w:tcPr>
            <w:tcW w:w="1620" w:type="dxa"/>
          </w:tcPr>
          <w:p w14:paraId="34FE8B16" w14:textId="4500A932" w:rsidR="0075331D" w:rsidRPr="00E46AF3" w:rsidRDefault="00E310DE" w:rsidP="005A691D">
            <w:pPr>
              <w:pStyle w:val="ListParagraph"/>
              <w:spacing w:after="0" w:line="360" w:lineRule="auto"/>
              <w:ind w:left="0"/>
              <w:rPr>
                <w:rFonts w:ascii="Times New Roman" w:hAnsi="Times New Roman"/>
                <w:szCs w:val="26"/>
              </w:rPr>
            </w:pPr>
            <w:r>
              <w:rPr>
                <w:rFonts w:ascii="Times New Roman" w:hAnsi="Times New Roman"/>
                <w:szCs w:val="26"/>
              </w:rPr>
              <w:t>int</w:t>
            </w:r>
          </w:p>
        </w:tc>
        <w:tc>
          <w:tcPr>
            <w:tcW w:w="2970" w:type="dxa"/>
          </w:tcPr>
          <w:p w14:paraId="242A9A45" w14:textId="411BBFB1" w:rsidR="0075331D" w:rsidRPr="00E46AF3" w:rsidRDefault="001A5D92" w:rsidP="005A691D">
            <w:pPr>
              <w:pStyle w:val="ListParagraph"/>
              <w:spacing w:after="0" w:line="360" w:lineRule="auto"/>
              <w:ind w:left="0"/>
              <w:rPr>
                <w:rFonts w:ascii="Times New Roman" w:hAnsi="Times New Roman"/>
                <w:szCs w:val="26"/>
              </w:rPr>
            </w:pPr>
            <w:r w:rsidRPr="00B80966">
              <w:rPr>
                <w:rFonts w:ascii="Times New Roman" w:hAnsi="Times New Roman"/>
              </w:rPr>
              <w:t>Mã zip code của thành phố</w:t>
            </w:r>
          </w:p>
        </w:tc>
        <w:tc>
          <w:tcPr>
            <w:tcW w:w="1530" w:type="dxa"/>
          </w:tcPr>
          <w:p w14:paraId="116D034A" w14:textId="12D9F68A" w:rsidR="0075331D" w:rsidRPr="00E46AF3" w:rsidRDefault="0075331D" w:rsidP="005A691D">
            <w:pPr>
              <w:pStyle w:val="ListParagraph"/>
              <w:spacing w:after="0" w:line="360" w:lineRule="auto"/>
              <w:ind w:left="0"/>
              <w:rPr>
                <w:rFonts w:ascii="Times New Roman" w:hAnsi="Times New Roman"/>
                <w:szCs w:val="26"/>
              </w:rPr>
            </w:pPr>
          </w:p>
        </w:tc>
      </w:tr>
      <w:tr w:rsidR="0075331D" w14:paraId="2A2B2FB9" w14:textId="77777777" w:rsidTr="00B80966">
        <w:tc>
          <w:tcPr>
            <w:tcW w:w="2605" w:type="dxa"/>
          </w:tcPr>
          <w:p w14:paraId="624FAF2B" w14:textId="143CEE13" w:rsidR="0075331D" w:rsidRPr="00E46AF3" w:rsidRDefault="00767A72" w:rsidP="005A691D">
            <w:pPr>
              <w:pStyle w:val="ListParagraph"/>
              <w:spacing w:after="0" w:line="360" w:lineRule="auto"/>
              <w:ind w:left="0"/>
              <w:rPr>
                <w:rFonts w:ascii="Times New Roman" w:hAnsi="Times New Roman"/>
                <w:szCs w:val="26"/>
              </w:rPr>
            </w:pPr>
            <w:r>
              <w:rPr>
                <w:rFonts w:ascii="Times New Roman" w:hAnsi="Times New Roman"/>
                <w:szCs w:val="26"/>
              </w:rPr>
              <w:t>City</w:t>
            </w:r>
          </w:p>
        </w:tc>
        <w:tc>
          <w:tcPr>
            <w:tcW w:w="1620" w:type="dxa"/>
          </w:tcPr>
          <w:p w14:paraId="25FFF491" w14:textId="2234723A" w:rsidR="0075331D" w:rsidRDefault="003A2ED2" w:rsidP="005A691D">
            <w:pPr>
              <w:pStyle w:val="ListParagraph"/>
              <w:spacing w:after="0" w:line="360" w:lineRule="auto"/>
              <w:ind w:left="0"/>
              <w:rPr>
                <w:rFonts w:ascii="Times New Roman" w:hAnsi="Times New Roman"/>
                <w:szCs w:val="26"/>
              </w:rPr>
            </w:pPr>
            <w:r>
              <w:rPr>
                <w:rFonts w:ascii="Times New Roman" w:hAnsi="Times New Roman"/>
                <w:szCs w:val="26"/>
              </w:rPr>
              <w:t>varchar(50)</w:t>
            </w:r>
          </w:p>
        </w:tc>
        <w:tc>
          <w:tcPr>
            <w:tcW w:w="2970" w:type="dxa"/>
          </w:tcPr>
          <w:p w14:paraId="67562063" w14:textId="195EF934" w:rsidR="0075331D" w:rsidRPr="00E46AF3" w:rsidRDefault="000A5A6D" w:rsidP="005A691D">
            <w:pPr>
              <w:pStyle w:val="ListParagraph"/>
              <w:spacing w:after="0" w:line="360" w:lineRule="auto"/>
              <w:ind w:left="0"/>
              <w:rPr>
                <w:rFonts w:ascii="Times New Roman" w:hAnsi="Times New Roman"/>
                <w:szCs w:val="26"/>
              </w:rPr>
            </w:pPr>
            <w:r w:rsidRPr="00B80966">
              <w:rPr>
                <w:rFonts w:ascii="Times New Roman" w:hAnsi="Times New Roman"/>
              </w:rPr>
              <w:t>Thành phố</w:t>
            </w:r>
          </w:p>
        </w:tc>
        <w:tc>
          <w:tcPr>
            <w:tcW w:w="1530" w:type="dxa"/>
          </w:tcPr>
          <w:p w14:paraId="6E255B44" w14:textId="627BDA9A" w:rsidR="0075331D" w:rsidRDefault="0075331D" w:rsidP="005A691D">
            <w:pPr>
              <w:pStyle w:val="ListParagraph"/>
              <w:spacing w:after="0" w:line="360" w:lineRule="auto"/>
              <w:ind w:left="0"/>
              <w:rPr>
                <w:rFonts w:ascii="Times New Roman" w:hAnsi="Times New Roman"/>
                <w:szCs w:val="26"/>
              </w:rPr>
            </w:pPr>
          </w:p>
        </w:tc>
      </w:tr>
      <w:tr w:rsidR="0075331D" w14:paraId="725CE25C" w14:textId="77777777" w:rsidTr="00B80966">
        <w:tc>
          <w:tcPr>
            <w:tcW w:w="2605" w:type="dxa"/>
          </w:tcPr>
          <w:p w14:paraId="55D294F6" w14:textId="686954A7" w:rsidR="0075331D" w:rsidRPr="00E46AF3" w:rsidRDefault="00334148" w:rsidP="005A691D">
            <w:pPr>
              <w:pStyle w:val="ListParagraph"/>
              <w:spacing w:after="0" w:line="360" w:lineRule="auto"/>
              <w:ind w:left="0"/>
              <w:rPr>
                <w:rFonts w:ascii="Times New Roman" w:hAnsi="Times New Roman"/>
                <w:szCs w:val="26"/>
              </w:rPr>
            </w:pPr>
            <w:r>
              <w:rPr>
                <w:rFonts w:ascii="Times New Roman" w:hAnsi="Times New Roman"/>
                <w:szCs w:val="26"/>
              </w:rPr>
              <w:t>County_Number</w:t>
            </w:r>
          </w:p>
        </w:tc>
        <w:tc>
          <w:tcPr>
            <w:tcW w:w="1620" w:type="dxa"/>
          </w:tcPr>
          <w:p w14:paraId="0AA98985" w14:textId="1607E536" w:rsidR="0075331D" w:rsidRDefault="00E310DE" w:rsidP="005A691D">
            <w:pPr>
              <w:pStyle w:val="ListParagraph"/>
              <w:spacing w:after="0" w:line="360" w:lineRule="auto"/>
              <w:ind w:left="0"/>
              <w:rPr>
                <w:rFonts w:ascii="Times New Roman" w:hAnsi="Times New Roman"/>
                <w:szCs w:val="26"/>
              </w:rPr>
            </w:pPr>
            <w:r>
              <w:rPr>
                <w:rFonts w:ascii="Times New Roman" w:hAnsi="Times New Roman"/>
                <w:szCs w:val="26"/>
              </w:rPr>
              <w:t>int</w:t>
            </w:r>
          </w:p>
        </w:tc>
        <w:tc>
          <w:tcPr>
            <w:tcW w:w="2970" w:type="dxa"/>
          </w:tcPr>
          <w:p w14:paraId="250D793A" w14:textId="65B5EB8F" w:rsidR="0075331D" w:rsidRPr="00E46AF3" w:rsidRDefault="00334148" w:rsidP="005A691D">
            <w:pPr>
              <w:pStyle w:val="ListParagraph"/>
              <w:spacing w:after="0" w:line="360" w:lineRule="auto"/>
              <w:ind w:left="0"/>
              <w:rPr>
                <w:rFonts w:ascii="Times New Roman" w:hAnsi="Times New Roman"/>
                <w:szCs w:val="26"/>
              </w:rPr>
            </w:pPr>
            <w:r w:rsidRPr="00B80966">
              <w:rPr>
                <w:rFonts w:ascii="Times New Roman" w:hAnsi="Times New Roman"/>
              </w:rPr>
              <w:t>Mã hạt (tỉnh)</w:t>
            </w:r>
          </w:p>
        </w:tc>
        <w:tc>
          <w:tcPr>
            <w:tcW w:w="1530" w:type="dxa"/>
          </w:tcPr>
          <w:p w14:paraId="10F06B9B" w14:textId="632EAF6F" w:rsidR="0075331D" w:rsidRDefault="000D5B4F" w:rsidP="005A691D">
            <w:pPr>
              <w:pStyle w:val="ListParagraph"/>
              <w:keepNext/>
              <w:spacing w:after="0" w:line="360" w:lineRule="auto"/>
              <w:ind w:left="0"/>
              <w:rPr>
                <w:rFonts w:ascii="Times New Roman" w:hAnsi="Times New Roman"/>
                <w:szCs w:val="26"/>
              </w:rPr>
            </w:pPr>
            <w:r>
              <w:rPr>
                <w:rFonts w:ascii="Times New Roman" w:hAnsi="Times New Roman"/>
                <w:szCs w:val="26"/>
              </w:rPr>
              <w:t>Khóa ngoại</w:t>
            </w:r>
          </w:p>
        </w:tc>
      </w:tr>
    </w:tbl>
    <w:p w14:paraId="5B56C438" w14:textId="27C14898" w:rsidR="00F6633C" w:rsidRPr="00F6633C" w:rsidRDefault="00F6633C" w:rsidP="005A691D">
      <w:pPr>
        <w:pStyle w:val="Caption"/>
        <w:spacing w:line="360" w:lineRule="auto"/>
        <w:jc w:val="center"/>
        <w:rPr>
          <w:color w:val="auto"/>
          <w:sz w:val="22"/>
          <w:szCs w:val="22"/>
        </w:rPr>
      </w:pPr>
      <w:bookmarkStart w:id="240" w:name="_Toc132061398"/>
      <w:bookmarkStart w:id="241" w:name="_Toc137473585"/>
      <w:r w:rsidRPr="00F6633C">
        <w:rPr>
          <w:color w:val="auto"/>
          <w:sz w:val="22"/>
          <w:szCs w:val="22"/>
        </w:rPr>
        <w:t>Bảng 1.5.2</w:t>
      </w:r>
      <w:r w:rsidR="005A691D">
        <w:rPr>
          <w:color w:val="auto"/>
          <w:sz w:val="22"/>
          <w:szCs w:val="22"/>
        </w:rPr>
        <w:t>.</w:t>
      </w:r>
      <w:r w:rsidR="008F0C7A">
        <w:rPr>
          <w:color w:val="auto"/>
          <w:sz w:val="22"/>
          <w:szCs w:val="22"/>
        </w:rPr>
        <w:fldChar w:fldCharType="begin"/>
      </w:r>
      <w:r w:rsidR="008F0C7A">
        <w:rPr>
          <w:color w:val="auto"/>
          <w:sz w:val="22"/>
          <w:szCs w:val="22"/>
        </w:rPr>
        <w:instrText xml:space="preserve"> SEQ Bảng \* ARABIC \s 2 </w:instrText>
      </w:r>
      <w:r w:rsidR="008F0C7A">
        <w:rPr>
          <w:color w:val="auto"/>
          <w:sz w:val="22"/>
          <w:szCs w:val="22"/>
        </w:rPr>
        <w:fldChar w:fldCharType="separate"/>
      </w:r>
      <w:r w:rsidR="000C0337">
        <w:rPr>
          <w:noProof/>
          <w:color w:val="auto"/>
          <w:sz w:val="22"/>
          <w:szCs w:val="22"/>
        </w:rPr>
        <w:t>5</w:t>
      </w:r>
      <w:r w:rsidR="008F0C7A">
        <w:rPr>
          <w:color w:val="auto"/>
          <w:sz w:val="22"/>
          <w:szCs w:val="22"/>
        </w:rPr>
        <w:fldChar w:fldCharType="end"/>
      </w:r>
      <w:r w:rsidRPr="00F6633C">
        <w:rPr>
          <w:color w:val="auto"/>
          <w:sz w:val="22"/>
          <w:szCs w:val="22"/>
        </w:rPr>
        <w:t xml:space="preserve"> Bảng mô tả thuộc tính bảng Dim_City</w:t>
      </w:r>
      <w:bookmarkEnd w:id="240"/>
      <w:bookmarkEnd w:id="241"/>
    </w:p>
    <w:p w14:paraId="7A34460D" w14:textId="274F2831" w:rsidR="00016B9B" w:rsidRDefault="00016B9B" w:rsidP="005A691D">
      <w:pPr>
        <w:pStyle w:val="Heading4"/>
        <w:spacing w:line="360" w:lineRule="auto"/>
      </w:pPr>
      <w:r>
        <w:t>Bảng Dim_County</w:t>
      </w:r>
    </w:p>
    <w:p w14:paraId="427B8808" w14:textId="3BAED384" w:rsidR="00767A72" w:rsidRPr="00767A72" w:rsidRDefault="00767A72" w:rsidP="005A691D">
      <w:pPr>
        <w:spacing w:line="360" w:lineRule="auto"/>
        <w:ind w:firstLine="720"/>
        <w:rPr>
          <w:lang w:val="en-US"/>
        </w:rPr>
      </w:pPr>
      <w:r>
        <w:rPr>
          <w:lang w:val="en-US"/>
        </w:rPr>
        <w:t>Bảng Dim_County mô tả thông tin về</w:t>
      </w:r>
      <w:r w:rsidR="004D2C5D">
        <w:rPr>
          <w:lang w:val="en-US"/>
        </w:rPr>
        <w:t xml:space="preserve"> hạt, bao </w:t>
      </w:r>
      <w:r w:rsidR="00E8265F">
        <w:rPr>
          <w:lang w:val="en-US"/>
        </w:rPr>
        <w:t>gồm</w:t>
      </w:r>
      <w:r w:rsidR="004D2C5D">
        <w:rPr>
          <w:lang w:val="en-US"/>
        </w:rPr>
        <w:t xml:space="preserve"> các thuộc tính như County_Number và County</w:t>
      </w:r>
      <w:r w:rsidR="00550FF3">
        <w:rPr>
          <w:lang w:val="en-US"/>
        </w:rPr>
        <w:t>.</w:t>
      </w:r>
    </w:p>
    <w:tbl>
      <w:tblPr>
        <w:tblStyle w:val="TableGrid"/>
        <w:tblW w:w="8725" w:type="dxa"/>
        <w:tblInd w:w="1080" w:type="dxa"/>
        <w:tblLook w:val="04A0" w:firstRow="1" w:lastRow="0" w:firstColumn="1" w:lastColumn="0" w:noHBand="0" w:noVBand="1"/>
      </w:tblPr>
      <w:tblGrid>
        <w:gridCol w:w="2605"/>
        <w:gridCol w:w="1620"/>
        <w:gridCol w:w="3060"/>
        <w:gridCol w:w="1440"/>
      </w:tblGrid>
      <w:tr w:rsidR="0075331D" w14:paraId="0C439846" w14:textId="77777777" w:rsidTr="00B80966">
        <w:tc>
          <w:tcPr>
            <w:tcW w:w="2605" w:type="dxa"/>
          </w:tcPr>
          <w:p w14:paraId="66A45A43" w14:textId="77777777"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Tên thuộc tính</w:t>
            </w:r>
          </w:p>
        </w:tc>
        <w:tc>
          <w:tcPr>
            <w:tcW w:w="1620" w:type="dxa"/>
          </w:tcPr>
          <w:p w14:paraId="4A27A70A" w14:textId="77777777"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Kiểu dữ liệu</w:t>
            </w:r>
          </w:p>
        </w:tc>
        <w:tc>
          <w:tcPr>
            <w:tcW w:w="3060" w:type="dxa"/>
          </w:tcPr>
          <w:p w14:paraId="6E3FF748" w14:textId="3F139712"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Mô tả</w:t>
            </w:r>
          </w:p>
        </w:tc>
        <w:tc>
          <w:tcPr>
            <w:tcW w:w="1440" w:type="dxa"/>
          </w:tcPr>
          <w:p w14:paraId="26FE7E64" w14:textId="77777777"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Ghi chú</w:t>
            </w:r>
          </w:p>
        </w:tc>
      </w:tr>
      <w:tr w:rsidR="0075331D" w14:paraId="3A1785C1" w14:textId="77777777" w:rsidTr="00B80966">
        <w:tc>
          <w:tcPr>
            <w:tcW w:w="2605" w:type="dxa"/>
          </w:tcPr>
          <w:p w14:paraId="18357605" w14:textId="7EBDE1E5" w:rsidR="0075331D" w:rsidRPr="00E46AF3" w:rsidRDefault="004D2C5D" w:rsidP="008E6313">
            <w:pPr>
              <w:pStyle w:val="ListParagraph"/>
              <w:spacing w:after="0" w:line="360" w:lineRule="auto"/>
              <w:ind w:left="0"/>
              <w:rPr>
                <w:rFonts w:ascii="Times New Roman" w:hAnsi="Times New Roman"/>
                <w:szCs w:val="26"/>
              </w:rPr>
            </w:pPr>
            <w:r>
              <w:rPr>
                <w:rFonts w:ascii="Times New Roman" w:hAnsi="Times New Roman"/>
                <w:szCs w:val="26"/>
              </w:rPr>
              <w:t>County_Number</w:t>
            </w:r>
          </w:p>
        </w:tc>
        <w:tc>
          <w:tcPr>
            <w:tcW w:w="1620" w:type="dxa"/>
          </w:tcPr>
          <w:p w14:paraId="55FD6752" w14:textId="21FE9ADE" w:rsidR="0075331D" w:rsidRPr="00E46AF3" w:rsidRDefault="003C6C1A" w:rsidP="008E6313">
            <w:pPr>
              <w:pStyle w:val="ListParagraph"/>
              <w:spacing w:after="0" w:line="360" w:lineRule="auto"/>
              <w:ind w:left="0"/>
              <w:rPr>
                <w:rFonts w:ascii="Times New Roman" w:hAnsi="Times New Roman"/>
                <w:szCs w:val="26"/>
              </w:rPr>
            </w:pPr>
            <w:r>
              <w:rPr>
                <w:rFonts w:ascii="Times New Roman" w:hAnsi="Times New Roman"/>
                <w:szCs w:val="26"/>
              </w:rPr>
              <w:t>int</w:t>
            </w:r>
          </w:p>
        </w:tc>
        <w:tc>
          <w:tcPr>
            <w:tcW w:w="3060" w:type="dxa"/>
          </w:tcPr>
          <w:p w14:paraId="757195E5" w14:textId="10A6989C" w:rsidR="0075331D" w:rsidRPr="00E46AF3" w:rsidRDefault="009039C4" w:rsidP="008E6313">
            <w:pPr>
              <w:pStyle w:val="ListParagraph"/>
              <w:spacing w:after="0" w:line="360" w:lineRule="auto"/>
              <w:ind w:left="0"/>
              <w:rPr>
                <w:rFonts w:ascii="Times New Roman" w:hAnsi="Times New Roman"/>
                <w:szCs w:val="26"/>
              </w:rPr>
            </w:pPr>
            <w:r w:rsidRPr="00B80966">
              <w:rPr>
                <w:rFonts w:ascii="Times New Roman" w:hAnsi="Times New Roman"/>
              </w:rPr>
              <w:t>Mã hạt (tỉnh)</w:t>
            </w:r>
          </w:p>
        </w:tc>
        <w:tc>
          <w:tcPr>
            <w:tcW w:w="1440" w:type="dxa"/>
          </w:tcPr>
          <w:p w14:paraId="21905B9E" w14:textId="1DE16F58" w:rsidR="0075331D" w:rsidRPr="00E46AF3" w:rsidRDefault="004D2C5D" w:rsidP="008E6313">
            <w:pPr>
              <w:pStyle w:val="ListParagraph"/>
              <w:spacing w:after="0" w:line="360" w:lineRule="auto"/>
              <w:ind w:left="0"/>
              <w:rPr>
                <w:rFonts w:ascii="Times New Roman" w:hAnsi="Times New Roman"/>
                <w:szCs w:val="26"/>
              </w:rPr>
            </w:pPr>
            <w:r>
              <w:rPr>
                <w:rFonts w:ascii="Times New Roman" w:hAnsi="Times New Roman"/>
                <w:szCs w:val="26"/>
              </w:rPr>
              <w:t>Khóa chính</w:t>
            </w:r>
          </w:p>
        </w:tc>
      </w:tr>
      <w:tr w:rsidR="0075331D" w14:paraId="5A1B580F" w14:textId="77777777" w:rsidTr="00B80966">
        <w:tc>
          <w:tcPr>
            <w:tcW w:w="2605" w:type="dxa"/>
          </w:tcPr>
          <w:p w14:paraId="33731049" w14:textId="38C6D465" w:rsidR="0075331D" w:rsidRPr="00E46AF3" w:rsidRDefault="004D2C5D" w:rsidP="008E6313">
            <w:pPr>
              <w:pStyle w:val="ListParagraph"/>
              <w:spacing w:after="0" w:line="360" w:lineRule="auto"/>
              <w:ind w:left="0"/>
              <w:rPr>
                <w:rFonts w:ascii="Times New Roman" w:hAnsi="Times New Roman"/>
                <w:szCs w:val="26"/>
              </w:rPr>
            </w:pPr>
            <w:r>
              <w:rPr>
                <w:rFonts w:ascii="Times New Roman" w:hAnsi="Times New Roman"/>
                <w:szCs w:val="26"/>
              </w:rPr>
              <w:t>County</w:t>
            </w:r>
          </w:p>
        </w:tc>
        <w:tc>
          <w:tcPr>
            <w:tcW w:w="1620" w:type="dxa"/>
          </w:tcPr>
          <w:p w14:paraId="60448BD2" w14:textId="673DAA41" w:rsidR="0075331D" w:rsidRDefault="003A2ED2" w:rsidP="008E6313">
            <w:pPr>
              <w:pStyle w:val="ListParagraph"/>
              <w:spacing w:after="0" w:line="360" w:lineRule="auto"/>
              <w:ind w:left="0"/>
              <w:rPr>
                <w:rFonts w:ascii="Times New Roman" w:hAnsi="Times New Roman"/>
                <w:szCs w:val="26"/>
              </w:rPr>
            </w:pPr>
            <w:r>
              <w:rPr>
                <w:rFonts w:ascii="Times New Roman" w:hAnsi="Times New Roman"/>
                <w:szCs w:val="26"/>
              </w:rPr>
              <w:t>varchar(50)</w:t>
            </w:r>
          </w:p>
        </w:tc>
        <w:tc>
          <w:tcPr>
            <w:tcW w:w="3060" w:type="dxa"/>
          </w:tcPr>
          <w:p w14:paraId="40B4E62F" w14:textId="0FA6B129" w:rsidR="0075331D" w:rsidRPr="00E46AF3" w:rsidRDefault="00ED7AF1" w:rsidP="008E6313">
            <w:pPr>
              <w:pStyle w:val="ListParagraph"/>
              <w:spacing w:after="0" w:line="360" w:lineRule="auto"/>
              <w:ind w:left="0"/>
              <w:rPr>
                <w:rFonts w:ascii="Times New Roman" w:hAnsi="Times New Roman"/>
                <w:szCs w:val="26"/>
              </w:rPr>
            </w:pPr>
            <w:r w:rsidRPr="00B80966">
              <w:rPr>
                <w:rFonts w:ascii="Times New Roman" w:hAnsi="Times New Roman"/>
              </w:rPr>
              <w:t>Tên hạt (tỉnh)</w:t>
            </w:r>
          </w:p>
        </w:tc>
        <w:tc>
          <w:tcPr>
            <w:tcW w:w="1440" w:type="dxa"/>
          </w:tcPr>
          <w:p w14:paraId="76EF6C51" w14:textId="77777777" w:rsidR="0075331D" w:rsidRDefault="0075331D" w:rsidP="008E6313">
            <w:pPr>
              <w:pStyle w:val="ListParagraph"/>
              <w:keepNext/>
              <w:spacing w:after="0" w:line="360" w:lineRule="auto"/>
              <w:ind w:left="0"/>
              <w:rPr>
                <w:rFonts w:ascii="Times New Roman" w:hAnsi="Times New Roman"/>
                <w:szCs w:val="26"/>
              </w:rPr>
            </w:pPr>
          </w:p>
        </w:tc>
      </w:tr>
    </w:tbl>
    <w:p w14:paraId="06A9E0D7" w14:textId="7B2A5A70" w:rsidR="00F6633C" w:rsidRPr="00F6633C" w:rsidRDefault="00F6633C" w:rsidP="005A691D">
      <w:pPr>
        <w:pStyle w:val="Caption"/>
        <w:spacing w:line="360" w:lineRule="auto"/>
        <w:jc w:val="center"/>
        <w:rPr>
          <w:color w:val="auto"/>
          <w:sz w:val="22"/>
          <w:szCs w:val="22"/>
        </w:rPr>
      </w:pPr>
      <w:bookmarkStart w:id="242" w:name="_Toc132061399"/>
      <w:bookmarkStart w:id="243" w:name="_Toc137473586"/>
      <w:r w:rsidRPr="00F6633C">
        <w:rPr>
          <w:color w:val="auto"/>
          <w:sz w:val="22"/>
          <w:szCs w:val="22"/>
        </w:rPr>
        <w:t>Bảng 1.</w:t>
      </w:r>
      <w:r w:rsidRPr="00F6633C">
        <w:rPr>
          <w:color w:val="auto"/>
          <w:sz w:val="22"/>
          <w:szCs w:val="22"/>
        </w:rPr>
        <w:fldChar w:fldCharType="begin"/>
      </w:r>
      <w:r w:rsidRPr="00F6633C">
        <w:rPr>
          <w:color w:val="auto"/>
          <w:sz w:val="22"/>
          <w:szCs w:val="22"/>
        </w:rPr>
        <w:instrText xml:space="preserve"> STYLEREF 2 \s </w:instrText>
      </w:r>
      <w:r w:rsidRPr="00F6633C">
        <w:rPr>
          <w:color w:val="auto"/>
          <w:sz w:val="22"/>
          <w:szCs w:val="22"/>
        </w:rPr>
        <w:fldChar w:fldCharType="separate"/>
      </w:r>
      <w:r w:rsidR="000C0337">
        <w:rPr>
          <w:noProof/>
          <w:color w:val="auto"/>
          <w:sz w:val="22"/>
          <w:szCs w:val="22"/>
        </w:rPr>
        <w:t>5</w:t>
      </w:r>
      <w:r w:rsidRPr="00F6633C">
        <w:rPr>
          <w:color w:val="auto"/>
          <w:sz w:val="22"/>
          <w:szCs w:val="22"/>
        </w:rPr>
        <w:fldChar w:fldCharType="end"/>
      </w:r>
      <w:r w:rsidRPr="00F6633C">
        <w:rPr>
          <w:color w:val="auto"/>
          <w:sz w:val="22"/>
          <w:szCs w:val="22"/>
        </w:rPr>
        <w:t>.2</w:t>
      </w:r>
      <w:r w:rsidR="00467A03">
        <w:rPr>
          <w:color w:val="auto"/>
          <w:sz w:val="22"/>
          <w:szCs w:val="22"/>
        </w:rPr>
        <w:t>.</w:t>
      </w:r>
      <w:r w:rsidR="008F0C7A">
        <w:rPr>
          <w:color w:val="auto"/>
          <w:sz w:val="22"/>
          <w:szCs w:val="22"/>
        </w:rPr>
        <w:fldChar w:fldCharType="begin"/>
      </w:r>
      <w:r w:rsidR="008F0C7A">
        <w:rPr>
          <w:color w:val="auto"/>
          <w:sz w:val="22"/>
          <w:szCs w:val="22"/>
        </w:rPr>
        <w:instrText xml:space="preserve"> SEQ Bảng \* ARABIC \s 2 </w:instrText>
      </w:r>
      <w:r w:rsidR="008F0C7A">
        <w:rPr>
          <w:color w:val="auto"/>
          <w:sz w:val="22"/>
          <w:szCs w:val="22"/>
        </w:rPr>
        <w:fldChar w:fldCharType="separate"/>
      </w:r>
      <w:r w:rsidR="000C0337">
        <w:rPr>
          <w:noProof/>
          <w:color w:val="auto"/>
          <w:sz w:val="22"/>
          <w:szCs w:val="22"/>
        </w:rPr>
        <w:t>6</w:t>
      </w:r>
      <w:r w:rsidR="008F0C7A">
        <w:rPr>
          <w:color w:val="auto"/>
          <w:sz w:val="22"/>
          <w:szCs w:val="22"/>
        </w:rPr>
        <w:fldChar w:fldCharType="end"/>
      </w:r>
      <w:r w:rsidRPr="00F6633C">
        <w:rPr>
          <w:color w:val="auto"/>
          <w:sz w:val="22"/>
          <w:szCs w:val="22"/>
        </w:rPr>
        <w:t xml:space="preserve"> Bảng mô tả thuộc tính bảng Dim_County</w:t>
      </w:r>
      <w:bookmarkEnd w:id="242"/>
      <w:bookmarkEnd w:id="243"/>
    </w:p>
    <w:p w14:paraId="3CC5ADF1" w14:textId="029B0B12" w:rsidR="00016B9B" w:rsidRDefault="00016B9B" w:rsidP="005A691D">
      <w:pPr>
        <w:pStyle w:val="Heading4"/>
        <w:spacing w:line="360" w:lineRule="auto"/>
      </w:pPr>
      <w:r>
        <w:t>Bảng Dim_Item</w:t>
      </w:r>
    </w:p>
    <w:p w14:paraId="07ACE240" w14:textId="4ED56D06" w:rsidR="00E8265F" w:rsidRPr="009957AD" w:rsidRDefault="009957AD" w:rsidP="005A691D">
      <w:pPr>
        <w:spacing w:line="360" w:lineRule="auto"/>
        <w:ind w:firstLine="720"/>
        <w:rPr>
          <w:lang w:val="en-US"/>
        </w:rPr>
      </w:pPr>
      <w:r>
        <w:rPr>
          <w:lang w:val="en-US"/>
        </w:rPr>
        <w:t>Bảng Dim_Item mô tả thông tin về sản phẩm, cụ thể ở đây là rượu, bao gồm các thuộc tính như Item_Number, Item_Description và Category.</w:t>
      </w:r>
    </w:p>
    <w:tbl>
      <w:tblPr>
        <w:tblStyle w:val="TableGrid"/>
        <w:tblW w:w="8725" w:type="dxa"/>
        <w:tblInd w:w="1080" w:type="dxa"/>
        <w:tblLook w:val="04A0" w:firstRow="1" w:lastRow="0" w:firstColumn="1" w:lastColumn="0" w:noHBand="0" w:noVBand="1"/>
      </w:tblPr>
      <w:tblGrid>
        <w:gridCol w:w="2594"/>
        <w:gridCol w:w="1689"/>
        <w:gridCol w:w="3015"/>
        <w:gridCol w:w="1427"/>
      </w:tblGrid>
      <w:tr w:rsidR="0075331D" w14:paraId="7D59D3FC" w14:textId="77777777" w:rsidTr="00B94B2C">
        <w:tc>
          <w:tcPr>
            <w:tcW w:w="2594" w:type="dxa"/>
          </w:tcPr>
          <w:p w14:paraId="67DB0D76" w14:textId="77777777"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Tên thuộc tính</w:t>
            </w:r>
          </w:p>
        </w:tc>
        <w:tc>
          <w:tcPr>
            <w:tcW w:w="1689" w:type="dxa"/>
          </w:tcPr>
          <w:p w14:paraId="59A05C3B" w14:textId="77777777"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Kiểu dữ liệu</w:t>
            </w:r>
          </w:p>
        </w:tc>
        <w:tc>
          <w:tcPr>
            <w:tcW w:w="3015" w:type="dxa"/>
          </w:tcPr>
          <w:p w14:paraId="77FF20A4" w14:textId="273F3651"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Mô tả</w:t>
            </w:r>
          </w:p>
        </w:tc>
        <w:tc>
          <w:tcPr>
            <w:tcW w:w="1427" w:type="dxa"/>
          </w:tcPr>
          <w:p w14:paraId="11943249" w14:textId="77777777"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Ghi chú</w:t>
            </w:r>
          </w:p>
        </w:tc>
      </w:tr>
      <w:tr w:rsidR="00451B74" w14:paraId="3348D8D6" w14:textId="77777777" w:rsidTr="00B94B2C">
        <w:tc>
          <w:tcPr>
            <w:tcW w:w="2594" w:type="dxa"/>
          </w:tcPr>
          <w:p w14:paraId="2A144F33" w14:textId="1A88926A" w:rsidR="00451B74" w:rsidRPr="00451B74" w:rsidRDefault="00451B74" w:rsidP="00451B74">
            <w:pPr>
              <w:pStyle w:val="ListParagraph"/>
              <w:spacing w:after="0" w:line="360" w:lineRule="auto"/>
              <w:ind w:left="0"/>
              <w:jc w:val="left"/>
              <w:rPr>
                <w:rFonts w:ascii="Times New Roman" w:hAnsi="Times New Roman"/>
                <w:szCs w:val="26"/>
              </w:rPr>
            </w:pPr>
            <w:r w:rsidRPr="00451B74">
              <w:rPr>
                <w:rFonts w:ascii="Times New Roman" w:hAnsi="Times New Roman"/>
                <w:szCs w:val="26"/>
              </w:rPr>
              <w:t>ItemID</w:t>
            </w:r>
          </w:p>
        </w:tc>
        <w:tc>
          <w:tcPr>
            <w:tcW w:w="1689" w:type="dxa"/>
          </w:tcPr>
          <w:p w14:paraId="682F27D9" w14:textId="30D120B7" w:rsidR="00451B74" w:rsidRPr="00451B74" w:rsidRDefault="00451B74" w:rsidP="00451B74">
            <w:pPr>
              <w:pStyle w:val="ListParagraph"/>
              <w:spacing w:after="0" w:line="360" w:lineRule="auto"/>
              <w:ind w:left="0"/>
              <w:jc w:val="center"/>
              <w:rPr>
                <w:rFonts w:ascii="Times New Roman" w:hAnsi="Times New Roman"/>
                <w:szCs w:val="26"/>
              </w:rPr>
            </w:pPr>
            <w:r w:rsidRPr="00451B74">
              <w:rPr>
                <w:rFonts w:ascii="Times New Roman" w:hAnsi="Times New Roman"/>
                <w:szCs w:val="26"/>
              </w:rPr>
              <w:t>int</w:t>
            </w:r>
          </w:p>
        </w:tc>
        <w:tc>
          <w:tcPr>
            <w:tcW w:w="3015" w:type="dxa"/>
          </w:tcPr>
          <w:p w14:paraId="7418A53E" w14:textId="75BC36A6" w:rsidR="00451B74" w:rsidRPr="00451B74" w:rsidRDefault="00451B74" w:rsidP="00451B74">
            <w:pPr>
              <w:pStyle w:val="ListParagraph"/>
              <w:spacing w:after="0" w:line="360" w:lineRule="auto"/>
              <w:ind w:left="0"/>
              <w:jc w:val="left"/>
              <w:rPr>
                <w:rFonts w:ascii="Times New Roman" w:hAnsi="Times New Roman"/>
                <w:szCs w:val="26"/>
              </w:rPr>
            </w:pPr>
            <w:r w:rsidRPr="00451B74">
              <w:rPr>
                <w:rFonts w:ascii="Times New Roman" w:hAnsi="Times New Roman"/>
                <w:szCs w:val="26"/>
              </w:rPr>
              <w:t>Mã định danh của bảng Dim_Item</w:t>
            </w:r>
          </w:p>
        </w:tc>
        <w:tc>
          <w:tcPr>
            <w:tcW w:w="1427" w:type="dxa"/>
          </w:tcPr>
          <w:p w14:paraId="70882D90" w14:textId="78CB5B69" w:rsidR="00451B74" w:rsidRDefault="00451B74" w:rsidP="00451B74">
            <w:pPr>
              <w:pStyle w:val="ListParagraph"/>
              <w:spacing w:after="0" w:line="360" w:lineRule="auto"/>
              <w:ind w:left="0"/>
              <w:jc w:val="left"/>
              <w:rPr>
                <w:rFonts w:ascii="Times New Roman" w:hAnsi="Times New Roman"/>
                <w:b/>
                <w:bCs/>
                <w:szCs w:val="26"/>
              </w:rPr>
            </w:pPr>
            <w:r>
              <w:rPr>
                <w:rFonts w:ascii="Times New Roman" w:hAnsi="Times New Roman"/>
                <w:szCs w:val="26"/>
              </w:rPr>
              <w:t>Khóa chính</w:t>
            </w:r>
          </w:p>
        </w:tc>
      </w:tr>
      <w:tr w:rsidR="0075331D" w14:paraId="33ECE0E4" w14:textId="77777777" w:rsidTr="00B94B2C">
        <w:tc>
          <w:tcPr>
            <w:tcW w:w="2594" w:type="dxa"/>
          </w:tcPr>
          <w:p w14:paraId="7A2676F6" w14:textId="5E7804D5" w:rsidR="0075331D" w:rsidRPr="00E46AF3" w:rsidRDefault="009957AD" w:rsidP="008E6313">
            <w:pPr>
              <w:pStyle w:val="ListParagraph"/>
              <w:spacing w:after="0" w:line="360" w:lineRule="auto"/>
              <w:ind w:left="0"/>
              <w:rPr>
                <w:rFonts w:ascii="Times New Roman" w:hAnsi="Times New Roman"/>
                <w:szCs w:val="26"/>
              </w:rPr>
            </w:pPr>
            <w:r>
              <w:rPr>
                <w:rFonts w:ascii="Times New Roman" w:hAnsi="Times New Roman"/>
                <w:szCs w:val="26"/>
              </w:rPr>
              <w:t>Item_Number</w:t>
            </w:r>
          </w:p>
        </w:tc>
        <w:tc>
          <w:tcPr>
            <w:tcW w:w="1689" w:type="dxa"/>
          </w:tcPr>
          <w:p w14:paraId="30AEA47E" w14:textId="6FA33E44" w:rsidR="0075331D" w:rsidRPr="00E46AF3" w:rsidRDefault="00451B74" w:rsidP="008E6313">
            <w:pPr>
              <w:pStyle w:val="ListParagraph"/>
              <w:spacing w:after="0" w:line="360" w:lineRule="auto"/>
              <w:ind w:left="0"/>
              <w:jc w:val="center"/>
              <w:rPr>
                <w:rFonts w:ascii="Times New Roman" w:hAnsi="Times New Roman"/>
                <w:szCs w:val="26"/>
              </w:rPr>
            </w:pPr>
            <w:r>
              <w:rPr>
                <w:rFonts w:ascii="Times New Roman" w:hAnsi="Times New Roman"/>
                <w:szCs w:val="26"/>
              </w:rPr>
              <w:t>int</w:t>
            </w:r>
          </w:p>
        </w:tc>
        <w:tc>
          <w:tcPr>
            <w:tcW w:w="3015" w:type="dxa"/>
          </w:tcPr>
          <w:p w14:paraId="36E9499E" w14:textId="0E1A663C" w:rsidR="0075331D" w:rsidRPr="00E46AF3" w:rsidRDefault="00807477" w:rsidP="008E6313">
            <w:pPr>
              <w:pStyle w:val="ListParagraph"/>
              <w:spacing w:after="0" w:line="360" w:lineRule="auto"/>
              <w:ind w:left="0"/>
              <w:rPr>
                <w:rFonts w:ascii="Times New Roman" w:hAnsi="Times New Roman"/>
                <w:szCs w:val="26"/>
              </w:rPr>
            </w:pPr>
            <w:r w:rsidRPr="00B80966">
              <w:rPr>
                <w:rFonts w:ascii="Times New Roman" w:hAnsi="Times New Roman"/>
              </w:rPr>
              <w:t>Mã sản phẩm</w:t>
            </w:r>
          </w:p>
        </w:tc>
        <w:tc>
          <w:tcPr>
            <w:tcW w:w="1427" w:type="dxa"/>
          </w:tcPr>
          <w:p w14:paraId="2EBA160E" w14:textId="6F570799" w:rsidR="0075331D" w:rsidRPr="00E46AF3" w:rsidRDefault="0075331D" w:rsidP="008E6313">
            <w:pPr>
              <w:pStyle w:val="ListParagraph"/>
              <w:spacing w:after="0" w:line="360" w:lineRule="auto"/>
              <w:ind w:left="0"/>
              <w:rPr>
                <w:rFonts w:ascii="Times New Roman" w:hAnsi="Times New Roman"/>
                <w:szCs w:val="26"/>
              </w:rPr>
            </w:pPr>
          </w:p>
        </w:tc>
      </w:tr>
      <w:tr w:rsidR="0075331D" w14:paraId="593F1E6F" w14:textId="77777777" w:rsidTr="00B94B2C">
        <w:tc>
          <w:tcPr>
            <w:tcW w:w="2594" w:type="dxa"/>
          </w:tcPr>
          <w:p w14:paraId="217C6173" w14:textId="47BA87B1" w:rsidR="0075331D" w:rsidRPr="00E46AF3" w:rsidRDefault="009957AD" w:rsidP="008E6313">
            <w:pPr>
              <w:pStyle w:val="ListParagraph"/>
              <w:spacing w:after="0" w:line="360" w:lineRule="auto"/>
              <w:ind w:left="0"/>
              <w:rPr>
                <w:rFonts w:ascii="Times New Roman" w:hAnsi="Times New Roman"/>
                <w:szCs w:val="26"/>
              </w:rPr>
            </w:pPr>
            <w:r>
              <w:rPr>
                <w:rFonts w:ascii="Times New Roman" w:hAnsi="Times New Roman"/>
                <w:szCs w:val="26"/>
              </w:rPr>
              <w:t>Item_Description</w:t>
            </w:r>
          </w:p>
        </w:tc>
        <w:tc>
          <w:tcPr>
            <w:tcW w:w="1689" w:type="dxa"/>
          </w:tcPr>
          <w:p w14:paraId="3BB32B5B" w14:textId="5C9D5282" w:rsidR="0075331D" w:rsidRDefault="003A2ED2" w:rsidP="008E6313">
            <w:pPr>
              <w:pStyle w:val="ListParagraph"/>
              <w:spacing w:after="0" w:line="360" w:lineRule="auto"/>
              <w:ind w:left="0"/>
              <w:jc w:val="center"/>
              <w:rPr>
                <w:rFonts w:ascii="Times New Roman" w:hAnsi="Times New Roman"/>
                <w:szCs w:val="26"/>
              </w:rPr>
            </w:pPr>
            <w:r>
              <w:rPr>
                <w:rFonts w:ascii="Times New Roman" w:hAnsi="Times New Roman"/>
                <w:szCs w:val="26"/>
              </w:rPr>
              <w:t>varchar(</w:t>
            </w:r>
            <w:r w:rsidR="00451B74">
              <w:rPr>
                <w:rFonts w:ascii="Times New Roman" w:hAnsi="Times New Roman"/>
                <w:szCs w:val="26"/>
              </w:rPr>
              <w:t>5</w:t>
            </w:r>
            <w:r>
              <w:rPr>
                <w:rFonts w:ascii="Times New Roman" w:hAnsi="Times New Roman"/>
                <w:szCs w:val="26"/>
              </w:rPr>
              <w:t>00)</w:t>
            </w:r>
          </w:p>
        </w:tc>
        <w:tc>
          <w:tcPr>
            <w:tcW w:w="3015" w:type="dxa"/>
          </w:tcPr>
          <w:p w14:paraId="63930CD6" w14:textId="0FCFE124" w:rsidR="0075331D" w:rsidRPr="00E46AF3" w:rsidRDefault="00133532" w:rsidP="008E6313">
            <w:pPr>
              <w:pStyle w:val="ListParagraph"/>
              <w:spacing w:after="0" w:line="360" w:lineRule="auto"/>
              <w:ind w:left="0"/>
              <w:rPr>
                <w:rFonts w:ascii="Times New Roman" w:hAnsi="Times New Roman"/>
                <w:szCs w:val="26"/>
              </w:rPr>
            </w:pPr>
            <w:r w:rsidRPr="00B80966">
              <w:rPr>
                <w:rFonts w:ascii="Times New Roman" w:hAnsi="Times New Roman"/>
              </w:rPr>
              <w:t>Mô tả sản phẩm</w:t>
            </w:r>
          </w:p>
        </w:tc>
        <w:tc>
          <w:tcPr>
            <w:tcW w:w="1427" w:type="dxa"/>
          </w:tcPr>
          <w:p w14:paraId="1B605239" w14:textId="77777777" w:rsidR="0075331D" w:rsidRDefault="0075331D" w:rsidP="008E6313">
            <w:pPr>
              <w:pStyle w:val="ListParagraph"/>
              <w:spacing w:after="0" w:line="360" w:lineRule="auto"/>
              <w:ind w:left="0"/>
              <w:rPr>
                <w:rFonts w:ascii="Times New Roman" w:hAnsi="Times New Roman"/>
                <w:szCs w:val="26"/>
              </w:rPr>
            </w:pPr>
          </w:p>
        </w:tc>
      </w:tr>
      <w:tr w:rsidR="0075331D" w14:paraId="444EABBB" w14:textId="77777777" w:rsidTr="00B94B2C">
        <w:tc>
          <w:tcPr>
            <w:tcW w:w="2594" w:type="dxa"/>
          </w:tcPr>
          <w:p w14:paraId="657F7E56" w14:textId="4CB269E6" w:rsidR="0075331D" w:rsidRPr="00E46AF3" w:rsidRDefault="009957AD" w:rsidP="008E6313">
            <w:pPr>
              <w:pStyle w:val="ListParagraph"/>
              <w:spacing w:after="0" w:line="360" w:lineRule="auto"/>
              <w:ind w:left="0"/>
              <w:rPr>
                <w:rFonts w:ascii="Times New Roman" w:hAnsi="Times New Roman"/>
                <w:szCs w:val="26"/>
              </w:rPr>
            </w:pPr>
            <w:r>
              <w:rPr>
                <w:rFonts w:ascii="Times New Roman" w:hAnsi="Times New Roman"/>
                <w:szCs w:val="26"/>
              </w:rPr>
              <w:t>Category</w:t>
            </w:r>
            <w:r w:rsidR="00451B74">
              <w:rPr>
                <w:rFonts w:ascii="Times New Roman" w:hAnsi="Times New Roman"/>
                <w:szCs w:val="26"/>
              </w:rPr>
              <w:t>ID</w:t>
            </w:r>
          </w:p>
        </w:tc>
        <w:tc>
          <w:tcPr>
            <w:tcW w:w="1689" w:type="dxa"/>
          </w:tcPr>
          <w:p w14:paraId="671E864D" w14:textId="075DA80A" w:rsidR="0075331D" w:rsidRDefault="00451B74" w:rsidP="008E6313">
            <w:pPr>
              <w:pStyle w:val="ListParagraph"/>
              <w:spacing w:after="0" w:line="360" w:lineRule="auto"/>
              <w:ind w:left="0"/>
              <w:jc w:val="center"/>
              <w:rPr>
                <w:rFonts w:ascii="Times New Roman" w:hAnsi="Times New Roman"/>
                <w:szCs w:val="26"/>
              </w:rPr>
            </w:pPr>
            <w:r>
              <w:rPr>
                <w:rFonts w:ascii="Times New Roman" w:hAnsi="Times New Roman"/>
                <w:szCs w:val="26"/>
              </w:rPr>
              <w:t>int</w:t>
            </w:r>
          </w:p>
        </w:tc>
        <w:tc>
          <w:tcPr>
            <w:tcW w:w="3015" w:type="dxa"/>
          </w:tcPr>
          <w:p w14:paraId="191328BE" w14:textId="3A4E32BC" w:rsidR="0075331D" w:rsidRPr="00E46AF3" w:rsidRDefault="00451B74" w:rsidP="008E6313">
            <w:pPr>
              <w:pStyle w:val="ListParagraph"/>
              <w:spacing w:after="0" w:line="360" w:lineRule="auto"/>
              <w:ind w:left="0"/>
              <w:rPr>
                <w:rFonts w:ascii="Times New Roman" w:hAnsi="Times New Roman"/>
                <w:szCs w:val="26"/>
              </w:rPr>
            </w:pPr>
            <w:r w:rsidRPr="00451B74">
              <w:rPr>
                <w:rFonts w:ascii="Times New Roman" w:hAnsi="Times New Roman"/>
                <w:szCs w:val="26"/>
              </w:rPr>
              <w:t>Mã định danh của bảng Dim_</w:t>
            </w:r>
            <w:r>
              <w:rPr>
                <w:rFonts w:ascii="Times New Roman" w:hAnsi="Times New Roman"/>
                <w:szCs w:val="26"/>
              </w:rPr>
              <w:t>Category</w:t>
            </w:r>
          </w:p>
        </w:tc>
        <w:tc>
          <w:tcPr>
            <w:tcW w:w="1427" w:type="dxa"/>
          </w:tcPr>
          <w:p w14:paraId="0F0EC2AA" w14:textId="00D50934" w:rsidR="0075331D" w:rsidRDefault="00C548E4" w:rsidP="008E6313">
            <w:pPr>
              <w:pStyle w:val="ListParagraph"/>
              <w:spacing w:after="0" w:line="360" w:lineRule="auto"/>
              <w:ind w:left="0"/>
              <w:rPr>
                <w:rFonts w:ascii="Times New Roman" w:hAnsi="Times New Roman"/>
                <w:szCs w:val="26"/>
              </w:rPr>
            </w:pPr>
            <w:r>
              <w:rPr>
                <w:rFonts w:ascii="Times New Roman" w:hAnsi="Times New Roman"/>
                <w:szCs w:val="26"/>
              </w:rPr>
              <w:t>Khóa ngoại</w:t>
            </w:r>
          </w:p>
        </w:tc>
      </w:tr>
      <w:tr w:rsidR="00445BAF" w14:paraId="126BCDE5" w14:textId="77777777" w:rsidTr="00B94B2C">
        <w:tc>
          <w:tcPr>
            <w:tcW w:w="2594" w:type="dxa"/>
          </w:tcPr>
          <w:p w14:paraId="5CFB06A9" w14:textId="2CA635BA" w:rsidR="00445BAF" w:rsidRDefault="00445BAF" w:rsidP="008E6313">
            <w:pPr>
              <w:pStyle w:val="ListParagraph"/>
              <w:spacing w:after="0" w:line="360" w:lineRule="auto"/>
              <w:ind w:left="0"/>
              <w:rPr>
                <w:rFonts w:ascii="Times New Roman" w:hAnsi="Times New Roman"/>
                <w:szCs w:val="26"/>
              </w:rPr>
            </w:pPr>
            <w:r>
              <w:rPr>
                <w:rFonts w:ascii="Times New Roman" w:hAnsi="Times New Roman"/>
                <w:szCs w:val="26"/>
              </w:rPr>
              <w:t>Vendor_Number</w:t>
            </w:r>
          </w:p>
        </w:tc>
        <w:tc>
          <w:tcPr>
            <w:tcW w:w="1689" w:type="dxa"/>
          </w:tcPr>
          <w:p w14:paraId="253B5910" w14:textId="20F43483" w:rsidR="00445BAF" w:rsidRDefault="00451B74" w:rsidP="008E6313">
            <w:pPr>
              <w:pStyle w:val="ListParagraph"/>
              <w:spacing w:after="0" w:line="360" w:lineRule="auto"/>
              <w:ind w:left="0"/>
              <w:jc w:val="center"/>
              <w:rPr>
                <w:rFonts w:ascii="Times New Roman" w:hAnsi="Times New Roman"/>
                <w:szCs w:val="26"/>
              </w:rPr>
            </w:pPr>
            <w:r>
              <w:rPr>
                <w:rFonts w:ascii="Times New Roman" w:hAnsi="Times New Roman"/>
                <w:szCs w:val="26"/>
              </w:rPr>
              <w:t>int</w:t>
            </w:r>
          </w:p>
        </w:tc>
        <w:tc>
          <w:tcPr>
            <w:tcW w:w="3015" w:type="dxa"/>
          </w:tcPr>
          <w:p w14:paraId="70D48237" w14:textId="50973B7E" w:rsidR="00445BAF" w:rsidRPr="00B80966" w:rsidRDefault="00445BAF" w:rsidP="008E6313">
            <w:pPr>
              <w:pStyle w:val="ListParagraph"/>
              <w:spacing w:after="0" w:line="360" w:lineRule="auto"/>
              <w:ind w:left="0"/>
              <w:rPr>
                <w:rFonts w:ascii="Times New Roman" w:hAnsi="Times New Roman"/>
              </w:rPr>
            </w:pPr>
            <w:r w:rsidRPr="00B93C7A">
              <w:rPr>
                <w:rFonts w:ascii="Times New Roman" w:hAnsi="Times New Roman"/>
              </w:rPr>
              <w:t>Mã nhà cung cấp sản phẩm</w:t>
            </w:r>
          </w:p>
        </w:tc>
        <w:tc>
          <w:tcPr>
            <w:tcW w:w="1427" w:type="dxa"/>
          </w:tcPr>
          <w:p w14:paraId="23947C28" w14:textId="0B172996" w:rsidR="00445BAF" w:rsidRDefault="00C548E4" w:rsidP="008E6313">
            <w:pPr>
              <w:pStyle w:val="ListParagraph"/>
              <w:keepNext/>
              <w:spacing w:after="0" w:line="360" w:lineRule="auto"/>
              <w:ind w:left="0"/>
              <w:rPr>
                <w:rFonts w:ascii="Times New Roman" w:hAnsi="Times New Roman"/>
                <w:szCs w:val="26"/>
              </w:rPr>
            </w:pPr>
            <w:r>
              <w:rPr>
                <w:rFonts w:ascii="Times New Roman" w:hAnsi="Times New Roman"/>
                <w:szCs w:val="26"/>
              </w:rPr>
              <w:t>Khóa ngoại</w:t>
            </w:r>
          </w:p>
        </w:tc>
      </w:tr>
    </w:tbl>
    <w:p w14:paraId="118310F6" w14:textId="32963C31" w:rsidR="008F0C7A" w:rsidRPr="008F0C7A" w:rsidRDefault="008F0C7A" w:rsidP="005A691D">
      <w:pPr>
        <w:pStyle w:val="Caption"/>
        <w:spacing w:before="120" w:after="0" w:line="360" w:lineRule="auto"/>
        <w:jc w:val="center"/>
        <w:rPr>
          <w:color w:val="auto"/>
          <w:sz w:val="22"/>
          <w:szCs w:val="22"/>
        </w:rPr>
      </w:pPr>
      <w:bookmarkStart w:id="244" w:name="_Toc132061400"/>
      <w:bookmarkStart w:id="245" w:name="_Toc137473587"/>
      <w:r w:rsidRPr="008F0C7A">
        <w:rPr>
          <w:color w:val="auto"/>
          <w:sz w:val="22"/>
          <w:szCs w:val="22"/>
        </w:rPr>
        <w:t>Bảng 1.</w:t>
      </w:r>
      <w:r w:rsidRPr="008F0C7A">
        <w:rPr>
          <w:color w:val="auto"/>
          <w:sz w:val="22"/>
          <w:szCs w:val="22"/>
        </w:rPr>
        <w:fldChar w:fldCharType="begin"/>
      </w:r>
      <w:r w:rsidRPr="008F0C7A">
        <w:rPr>
          <w:color w:val="auto"/>
          <w:sz w:val="22"/>
          <w:szCs w:val="22"/>
        </w:rPr>
        <w:instrText xml:space="preserve"> STYLEREF 2 \s </w:instrText>
      </w:r>
      <w:r w:rsidRPr="008F0C7A">
        <w:rPr>
          <w:color w:val="auto"/>
          <w:sz w:val="22"/>
          <w:szCs w:val="22"/>
        </w:rPr>
        <w:fldChar w:fldCharType="separate"/>
      </w:r>
      <w:r w:rsidR="000C0337">
        <w:rPr>
          <w:noProof/>
          <w:color w:val="auto"/>
          <w:sz w:val="22"/>
          <w:szCs w:val="22"/>
        </w:rPr>
        <w:t>5</w:t>
      </w:r>
      <w:r w:rsidRPr="008F0C7A">
        <w:rPr>
          <w:color w:val="auto"/>
          <w:sz w:val="22"/>
          <w:szCs w:val="22"/>
        </w:rPr>
        <w:fldChar w:fldCharType="end"/>
      </w:r>
      <w:r w:rsidRPr="008F0C7A">
        <w:rPr>
          <w:color w:val="auto"/>
          <w:sz w:val="22"/>
          <w:szCs w:val="22"/>
        </w:rPr>
        <w:t>.2</w:t>
      </w:r>
      <w:r w:rsidR="005A691D">
        <w:rPr>
          <w:color w:val="auto"/>
          <w:sz w:val="22"/>
          <w:szCs w:val="22"/>
        </w:rPr>
        <w:t>.</w:t>
      </w:r>
      <w:r>
        <w:rPr>
          <w:color w:val="auto"/>
          <w:sz w:val="22"/>
          <w:szCs w:val="22"/>
        </w:rPr>
        <w:fldChar w:fldCharType="begin"/>
      </w:r>
      <w:r>
        <w:rPr>
          <w:color w:val="auto"/>
          <w:sz w:val="22"/>
          <w:szCs w:val="22"/>
        </w:rPr>
        <w:instrText xml:space="preserve"> SEQ Bảng \* ARABIC \s 2 </w:instrText>
      </w:r>
      <w:r>
        <w:rPr>
          <w:color w:val="auto"/>
          <w:sz w:val="22"/>
          <w:szCs w:val="22"/>
        </w:rPr>
        <w:fldChar w:fldCharType="separate"/>
      </w:r>
      <w:r w:rsidR="000C0337">
        <w:rPr>
          <w:noProof/>
          <w:color w:val="auto"/>
          <w:sz w:val="22"/>
          <w:szCs w:val="22"/>
        </w:rPr>
        <w:t>7</w:t>
      </w:r>
      <w:r>
        <w:rPr>
          <w:color w:val="auto"/>
          <w:sz w:val="22"/>
          <w:szCs w:val="22"/>
        </w:rPr>
        <w:fldChar w:fldCharType="end"/>
      </w:r>
      <w:r w:rsidRPr="008F0C7A">
        <w:rPr>
          <w:color w:val="auto"/>
          <w:sz w:val="22"/>
          <w:szCs w:val="22"/>
        </w:rPr>
        <w:t xml:space="preserve"> Bảng mô tả thuộc tính bảng Dim_Item</w:t>
      </w:r>
      <w:bookmarkEnd w:id="244"/>
      <w:bookmarkEnd w:id="245"/>
    </w:p>
    <w:p w14:paraId="30F121EB" w14:textId="089AF8B0" w:rsidR="009957AD" w:rsidRDefault="00016B9B" w:rsidP="007B47C6">
      <w:pPr>
        <w:pStyle w:val="Heading4"/>
        <w:spacing w:line="360" w:lineRule="auto"/>
      </w:pPr>
      <w:r>
        <w:lastRenderedPageBreak/>
        <w:t>Bảng Dim_Category</w:t>
      </w:r>
    </w:p>
    <w:p w14:paraId="7A60A219" w14:textId="5DEC7A1C" w:rsidR="009957AD" w:rsidRPr="009957AD" w:rsidRDefault="009957AD" w:rsidP="007B47C6">
      <w:pPr>
        <w:spacing w:line="360" w:lineRule="auto"/>
        <w:ind w:firstLine="720"/>
        <w:rPr>
          <w:lang w:val="en-US"/>
        </w:rPr>
      </w:pPr>
      <w:r>
        <w:rPr>
          <w:lang w:val="en-US"/>
        </w:rPr>
        <w:t xml:space="preserve">Bảng Dim_Category mô tả thông tin về </w:t>
      </w:r>
      <w:r w:rsidR="00533581">
        <w:rPr>
          <w:lang w:val="en-US"/>
        </w:rPr>
        <w:t>phân loại của rượu</w:t>
      </w:r>
      <w:r w:rsidR="0021727F">
        <w:rPr>
          <w:lang w:val="en-US"/>
        </w:rPr>
        <w:t xml:space="preserve">, </w:t>
      </w:r>
      <w:r w:rsidR="009F1483">
        <w:rPr>
          <w:lang w:val="en-US"/>
        </w:rPr>
        <w:t>bao gồm các thuộc tính như Category và Category_Name.</w:t>
      </w:r>
    </w:p>
    <w:tbl>
      <w:tblPr>
        <w:tblStyle w:val="TableGrid"/>
        <w:tblW w:w="8725" w:type="dxa"/>
        <w:tblInd w:w="1080" w:type="dxa"/>
        <w:tblLook w:val="04A0" w:firstRow="1" w:lastRow="0" w:firstColumn="1" w:lastColumn="0" w:noHBand="0" w:noVBand="1"/>
      </w:tblPr>
      <w:tblGrid>
        <w:gridCol w:w="2605"/>
        <w:gridCol w:w="1620"/>
        <w:gridCol w:w="2970"/>
        <w:gridCol w:w="1530"/>
      </w:tblGrid>
      <w:tr w:rsidR="0075331D" w14:paraId="69BCA98F" w14:textId="77777777" w:rsidTr="00B93C7A">
        <w:tc>
          <w:tcPr>
            <w:tcW w:w="2605" w:type="dxa"/>
            <w:vAlign w:val="center"/>
          </w:tcPr>
          <w:p w14:paraId="6EF0B08E" w14:textId="77777777"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Tên thuộc tính</w:t>
            </w:r>
          </w:p>
        </w:tc>
        <w:tc>
          <w:tcPr>
            <w:tcW w:w="1620" w:type="dxa"/>
            <w:vAlign w:val="center"/>
          </w:tcPr>
          <w:p w14:paraId="22B22AE7" w14:textId="77777777"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Kiểu dữ liệu</w:t>
            </w:r>
          </w:p>
        </w:tc>
        <w:tc>
          <w:tcPr>
            <w:tcW w:w="2970" w:type="dxa"/>
            <w:vAlign w:val="center"/>
          </w:tcPr>
          <w:p w14:paraId="2824A860" w14:textId="6CE92D7A"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Mô tả</w:t>
            </w:r>
          </w:p>
        </w:tc>
        <w:tc>
          <w:tcPr>
            <w:tcW w:w="1530" w:type="dxa"/>
            <w:vAlign w:val="center"/>
          </w:tcPr>
          <w:p w14:paraId="215C3727" w14:textId="77777777" w:rsidR="0075331D" w:rsidRDefault="0075331D" w:rsidP="008E6313">
            <w:pPr>
              <w:pStyle w:val="ListParagraph"/>
              <w:spacing w:after="0" w:line="360" w:lineRule="auto"/>
              <w:ind w:left="0"/>
              <w:jc w:val="center"/>
              <w:rPr>
                <w:rFonts w:ascii="Times New Roman" w:hAnsi="Times New Roman"/>
                <w:b/>
                <w:bCs/>
                <w:szCs w:val="26"/>
              </w:rPr>
            </w:pPr>
            <w:r>
              <w:rPr>
                <w:rFonts w:ascii="Times New Roman" w:hAnsi="Times New Roman"/>
                <w:b/>
                <w:bCs/>
                <w:szCs w:val="26"/>
              </w:rPr>
              <w:t>Ghi chú</w:t>
            </w:r>
          </w:p>
        </w:tc>
      </w:tr>
      <w:tr w:rsidR="00A14664" w14:paraId="37B04293" w14:textId="77777777" w:rsidTr="00B93C7A">
        <w:tc>
          <w:tcPr>
            <w:tcW w:w="2605" w:type="dxa"/>
            <w:vAlign w:val="center"/>
          </w:tcPr>
          <w:p w14:paraId="4A5EA0E8" w14:textId="2C128C3D" w:rsidR="00A14664" w:rsidRDefault="00A14664" w:rsidP="00A14664">
            <w:pPr>
              <w:pStyle w:val="ListParagraph"/>
              <w:spacing w:after="0" w:line="360" w:lineRule="auto"/>
              <w:ind w:left="0"/>
              <w:rPr>
                <w:rFonts w:ascii="Times New Roman" w:hAnsi="Times New Roman"/>
                <w:b/>
                <w:bCs/>
                <w:szCs w:val="26"/>
              </w:rPr>
            </w:pPr>
            <w:r>
              <w:rPr>
                <w:rFonts w:ascii="Times New Roman" w:hAnsi="Times New Roman"/>
                <w:szCs w:val="26"/>
              </w:rPr>
              <w:t>CategoryID</w:t>
            </w:r>
          </w:p>
        </w:tc>
        <w:tc>
          <w:tcPr>
            <w:tcW w:w="1620" w:type="dxa"/>
            <w:vAlign w:val="center"/>
          </w:tcPr>
          <w:p w14:paraId="2B4FD2F4" w14:textId="3C5158B1" w:rsidR="00A14664" w:rsidRPr="00A14664" w:rsidRDefault="00A14664" w:rsidP="008E6313">
            <w:pPr>
              <w:pStyle w:val="ListParagraph"/>
              <w:spacing w:after="0" w:line="360" w:lineRule="auto"/>
              <w:ind w:left="0"/>
              <w:jc w:val="center"/>
              <w:rPr>
                <w:rFonts w:ascii="Times New Roman" w:hAnsi="Times New Roman"/>
                <w:szCs w:val="26"/>
              </w:rPr>
            </w:pPr>
            <w:r w:rsidRPr="00A14664">
              <w:rPr>
                <w:rFonts w:ascii="Times New Roman" w:hAnsi="Times New Roman"/>
                <w:szCs w:val="26"/>
              </w:rPr>
              <w:t>int</w:t>
            </w:r>
          </w:p>
        </w:tc>
        <w:tc>
          <w:tcPr>
            <w:tcW w:w="2970" w:type="dxa"/>
            <w:vAlign w:val="center"/>
          </w:tcPr>
          <w:p w14:paraId="305C98FB" w14:textId="6B3DFC1D" w:rsidR="00A14664" w:rsidRPr="00A14664" w:rsidRDefault="00A14664" w:rsidP="00A14664">
            <w:pPr>
              <w:pStyle w:val="ListParagraph"/>
              <w:spacing w:after="0" w:line="360" w:lineRule="auto"/>
              <w:ind w:left="0"/>
              <w:jc w:val="left"/>
              <w:rPr>
                <w:rFonts w:ascii="Times New Roman" w:hAnsi="Times New Roman"/>
                <w:szCs w:val="26"/>
              </w:rPr>
            </w:pPr>
            <w:r w:rsidRPr="00A14664">
              <w:rPr>
                <w:rFonts w:ascii="Times New Roman" w:hAnsi="Times New Roman"/>
                <w:szCs w:val="26"/>
              </w:rPr>
              <w:t>Mã định danh của bảng Dim_Category</w:t>
            </w:r>
          </w:p>
        </w:tc>
        <w:tc>
          <w:tcPr>
            <w:tcW w:w="1530" w:type="dxa"/>
            <w:vAlign w:val="center"/>
          </w:tcPr>
          <w:p w14:paraId="6B65B3D1" w14:textId="56DA4D8C" w:rsidR="00A14664" w:rsidRDefault="00A14664" w:rsidP="008E6313">
            <w:pPr>
              <w:pStyle w:val="ListParagraph"/>
              <w:spacing w:after="0" w:line="360" w:lineRule="auto"/>
              <w:ind w:left="0"/>
              <w:jc w:val="center"/>
              <w:rPr>
                <w:rFonts w:ascii="Times New Roman" w:hAnsi="Times New Roman"/>
                <w:b/>
                <w:bCs/>
                <w:szCs w:val="26"/>
              </w:rPr>
            </w:pPr>
            <w:r>
              <w:rPr>
                <w:rFonts w:ascii="Times New Roman" w:hAnsi="Times New Roman"/>
                <w:szCs w:val="26"/>
              </w:rPr>
              <w:t>Khóa chính</w:t>
            </w:r>
          </w:p>
        </w:tc>
      </w:tr>
      <w:tr w:rsidR="0075331D" w14:paraId="671751E6" w14:textId="77777777" w:rsidTr="00B80966">
        <w:tc>
          <w:tcPr>
            <w:tcW w:w="2605" w:type="dxa"/>
          </w:tcPr>
          <w:p w14:paraId="05C1BD5A" w14:textId="472D0284" w:rsidR="0075331D" w:rsidRPr="00E46AF3" w:rsidRDefault="009F1483" w:rsidP="008E6313">
            <w:pPr>
              <w:pStyle w:val="ListParagraph"/>
              <w:spacing w:after="0" w:line="360" w:lineRule="auto"/>
              <w:ind w:left="0"/>
              <w:rPr>
                <w:rFonts w:ascii="Times New Roman" w:hAnsi="Times New Roman"/>
                <w:szCs w:val="26"/>
              </w:rPr>
            </w:pPr>
            <w:r>
              <w:rPr>
                <w:rFonts w:ascii="Times New Roman" w:hAnsi="Times New Roman"/>
                <w:szCs w:val="26"/>
              </w:rPr>
              <w:t>Category</w:t>
            </w:r>
          </w:p>
        </w:tc>
        <w:tc>
          <w:tcPr>
            <w:tcW w:w="1620" w:type="dxa"/>
          </w:tcPr>
          <w:p w14:paraId="7489D679" w14:textId="1A1485B5" w:rsidR="0075331D" w:rsidRPr="00E46AF3" w:rsidRDefault="00A14664" w:rsidP="008E6313">
            <w:pPr>
              <w:pStyle w:val="ListParagraph"/>
              <w:spacing w:after="0" w:line="360" w:lineRule="auto"/>
              <w:ind w:left="0"/>
              <w:jc w:val="center"/>
              <w:rPr>
                <w:rFonts w:ascii="Times New Roman" w:hAnsi="Times New Roman"/>
                <w:szCs w:val="26"/>
              </w:rPr>
            </w:pPr>
            <w:r>
              <w:rPr>
                <w:rFonts w:ascii="Times New Roman" w:hAnsi="Times New Roman"/>
                <w:szCs w:val="26"/>
              </w:rPr>
              <w:t>int</w:t>
            </w:r>
          </w:p>
        </w:tc>
        <w:tc>
          <w:tcPr>
            <w:tcW w:w="2970" w:type="dxa"/>
          </w:tcPr>
          <w:p w14:paraId="66F5C34F" w14:textId="40FD4ADA" w:rsidR="0075331D" w:rsidRPr="00E46AF3" w:rsidRDefault="006931C6" w:rsidP="008E6313">
            <w:pPr>
              <w:pStyle w:val="ListParagraph"/>
              <w:spacing w:after="0" w:line="360" w:lineRule="auto"/>
              <w:ind w:left="0"/>
              <w:rPr>
                <w:rFonts w:ascii="Times New Roman" w:hAnsi="Times New Roman"/>
                <w:szCs w:val="26"/>
              </w:rPr>
            </w:pPr>
            <w:r>
              <w:rPr>
                <w:rFonts w:ascii="Times New Roman" w:hAnsi="Times New Roman"/>
              </w:rPr>
              <w:t>Mã phân loại</w:t>
            </w:r>
          </w:p>
        </w:tc>
        <w:tc>
          <w:tcPr>
            <w:tcW w:w="1530" w:type="dxa"/>
          </w:tcPr>
          <w:p w14:paraId="7D52A881" w14:textId="6D01A328" w:rsidR="0075331D" w:rsidRPr="00E46AF3" w:rsidRDefault="0075331D" w:rsidP="008E6313">
            <w:pPr>
              <w:pStyle w:val="ListParagraph"/>
              <w:spacing w:after="0" w:line="360" w:lineRule="auto"/>
              <w:ind w:left="0"/>
              <w:rPr>
                <w:rFonts w:ascii="Times New Roman" w:hAnsi="Times New Roman"/>
                <w:szCs w:val="26"/>
              </w:rPr>
            </w:pPr>
          </w:p>
        </w:tc>
      </w:tr>
      <w:tr w:rsidR="0075331D" w14:paraId="72A0576B" w14:textId="77777777" w:rsidTr="00B80966">
        <w:tc>
          <w:tcPr>
            <w:tcW w:w="2605" w:type="dxa"/>
          </w:tcPr>
          <w:p w14:paraId="04ADDA45" w14:textId="442118E2" w:rsidR="0075331D" w:rsidRPr="00E46AF3" w:rsidRDefault="009F1483" w:rsidP="008E6313">
            <w:pPr>
              <w:pStyle w:val="ListParagraph"/>
              <w:spacing w:after="0" w:line="360" w:lineRule="auto"/>
              <w:ind w:left="0"/>
              <w:rPr>
                <w:rFonts w:ascii="Times New Roman" w:hAnsi="Times New Roman"/>
                <w:szCs w:val="26"/>
              </w:rPr>
            </w:pPr>
            <w:r>
              <w:rPr>
                <w:rFonts w:ascii="Times New Roman" w:hAnsi="Times New Roman"/>
                <w:szCs w:val="26"/>
              </w:rPr>
              <w:t>Category_</w:t>
            </w:r>
            <w:r w:rsidR="00C13E96">
              <w:rPr>
                <w:rFonts w:ascii="Times New Roman" w:hAnsi="Times New Roman"/>
                <w:szCs w:val="26"/>
              </w:rPr>
              <w:t>N</w:t>
            </w:r>
            <w:r w:rsidR="006931C6">
              <w:rPr>
                <w:rFonts w:ascii="Times New Roman" w:hAnsi="Times New Roman"/>
                <w:szCs w:val="26"/>
              </w:rPr>
              <w:t>ame</w:t>
            </w:r>
          </w:p>
        </w:tc>
        <w:tc>
          <w:tcPr>
            <w:tcW w:w="1620" w:type="dxa"/>
          </w:tcPr>
          <w:p w14:paraId="1C9B4A42" w14:textId="66F39575" w:rsidR="0075331D" w:rsidRDefault="00D100B9" w:rsidP="008E6313">
            <w:pPr>
              <w:pStyle w:val="ListParagraph"/>
              <w:spacing w:after="0" w:line="360" w:lineRule="auto"/>
              <w:ind w:left="0"/>
              <w:jc w:val="center"/>
              <w:rPr>
                <w:rFonts w:ascii="Times New Roman" w:hAnsi="Times New Roman"/>
                <w:szCs w:val="26"/>
              </w:rPr>
            </w:pPr>
            <w:r>
              <w:rPr>
                <w:rFonts w:ascii="Times New Roman" w:hAnsi="Times New Roman"/>
                <w:szCs w:val="26"/>
              </w:rPr>
              <w:t>varchar(50)</w:t>
            </w:r>
          </w:p>
        </w:tc>
        <w:tc>
          <w:tcPr>
            <w:tcW w:w="2970" w:type="dxa"/>
          </w:tcPr>
          <w:p w14:paraId="0C7C7A81" w14:textId="4588F77A" w:rsidR="0075331D" w:rsidRPr="00E46AF3" w:rsidRDefault="006931C6" w:rsidP="008E6313">
            <w:pPr>
              <w:pStyle w:val="ListParagraph"/>
              <w:spacing w:after="0" w:line="360" w:lineRule="auto"/>
              <w:ind w:left="0"/>
              <w:rPr>
                <w:rFonts w:ascii="Times New Roman" w:hAnsi="Times New Roman"/>
                <w:szCs w:val="26"/>
              </w:rPr>
            </w:pPr>
            <w:r>
              <w:rPr>
                <w:rFonts w:ascii="Times New Roman" w:hAnsi="Times New Roman"/>
              </w:rPr>
              <w:t>Phân loại của sản phẩm</w:t>
            </w:r>
          </w:p>
        </w:tc>
        <w:tc>
          <w:tcPr>
            <w:tcW w:w="1530" w:type="dxa"/>
          </w:tcPr>
          <w:p w14:paraId="1E746701" w14:textId="77777777" w:rsidR="0075331D" w:rsidRDefault="0075331D" w:rsidP="008E6313">
            <w:pPr>
              <w:pStyle w:val="ListParagraph"/>
              <w:keepNext/>
              <w:spacing w:after="0" w:line="360" w:lineRule="auto"/>
              <w:ind w:left="0"/>
              <w:rPr>
                <w:rFonts w:ascii="Times New Roman" w:hAnsi="Times New Roman"/>
                <w:szCs w:val="26"/>
              </w:rPr>
            </w:pPr>
          </w:p>
        </w:tc>
      </w:tr>
    </w:tbl>
    <w:p w14:paraId="1DFBBE7C" w14:textId="0C61028A" w:rsidR="00FA3C07" w:rsidRPr="008F0C7A" w:rsidRDefault="008F0C7A" w:rsidP="008E6313">
      <w:pPr>
        <w:pStyle w:val="Caption"/>
        <w:spacing w:line="360" w:lineRule="auto"/>
        <w:jc w:val="center"/>
        <w:rPr>
          <w:sz w:val="22"/>
          <w:szCs w:val="22"/>
        </w:rPr>
      </w:pPr>
      <w:bookmarkStart w:id="246" w:name="_Toc132061401"/>
      <w:bookmarkStart w:id="247" w:name="_Toc137473588"/>
      <w:r w:rsidRPr="008F0C7A">
        <w:rPr>
          <w:color w:val="auto"/>
          <w:sz w:val="22"/>
          <w:szCs w:val="22"/>
        </w:rPr>
        <w:t>Bảng 1.</w:t>
      </w:r>
      <w:r w:rsidRPr="008F0C7A">
        <w:rPr>
          <w:color w:val="auto"/>
          <w:sz w:val="22"/>
          <w:szCs w:val="22"/>
        </w:rPr>
        <w:fldChar w:fldCharType="begin"/>
      </w:r>
      <w:r w:rsidRPr="008F0C7A">
        <w:rPr>
          <w:color w:val="auto"/>
          <w:sz w:val="22"/>
          <w:szCs w:val="22"/>
        </w:rPr>
        <w:instrText xml:space="preserve"> STYLEREF 2 \s </w:instrText>
      </w:r>
      <w:r w:rsidRPr="008F0C7A">
        <w:rPr>
          <w:color w:val="auto"/>
          <w:sz w:val="22"/>
          <w:szCs w:val="22"/>
        </w:rPr>
        <w:fldChar w:fldCharType="separate"/>
      </w:r>
      <w:r w:rsidR="000C0337">
        <w:rPr>
          <w:noProof/>
          <w:color w:val="auto"/>
          <w:sz w:val="22"/>
          <w:szCs w:val="22"/>
        </w:rPr>
        <w:t>5</w:t>
      </w:r>
      <w:r w:rsidRPr="008F0C7A">
        <w:rPr>
          <w:color w:val="auto"/>
          <w:sz w:val="22"/>
          <w:szCs w:val="22"/>
        </w:rPr>
        <w:fldChar w:fldCharType="end"/>
      </w:r>
      <w:r w:rsidRPr="008F0C7A">
        <w:rPr>
          <w:color w:val="auto"/>
          <w:sz w:val="22"/>
          <w:szCs w:val="22"/>
        </w:rPr>
        <w:t>.2</w:t>
      </w:r>
      <w:r w:rsidR="007B47C6">
        <w:rPr>
          <w:color w:val="auto"/>
          <w:sz w:val="22"/>
          <w:szCs w:val="22"/>
        </w:rPr>
        <w:t>.</w:t>
      </w:r>
      <w:r w:rsidRPr="008F0C7A">
        <w:rPr>
          <w:color w:val="auto"/>
          <w:sz w:val="22"/>
          <w:szCs w:val="22"/>
        </w:rPr>
        <w:fldChar w:fldCharType="begin"/>
      </w:r>
      <w:r w:rsidRPr="008F0C7A">
        <w:rPr>
          <w:color w:val="auto"/>
          <w:sz w:val="22"/>
          <w:szCs w:val="22"/>
        </w:rPr>
        <w:instrText xml:space="preserve"> SEQ Bảng \* ARABIC \s 2 </w:instrText>
      </w:r>
      <w:r w:rsidRPr="008F0C7A">
        <w:rPr>
          <w:color w:val="auto"/>
          <w:sz w:val="22"/>
          <w:szCs w:val="22"/>
        </w:rPr>
        <w:fldChar w:fldCharType="separate"/>
      </w:r>
      <w:r w:rsidR="000C0337">
        <w:rPr>
          <w:noProof/>
          <w:color w:val="auto"/>
          <w:sz w:val="22"/>
          <w:szCs w:val="22"/>
        </w:rPr>
        <w:t>8</w:t>
      </w:r>
      <w:r w:rsidRPr="008F0C7A">
        <w:rPr>
          <w:color w:val="auto"/>
          <w:sz w:val="22"/>
          <w:szCs w:val="22"/>
        </w:rPr>
        <w:fldChar w:fldCharType="end"/>
      </w:r>
      <w:r w:rsidRPr="008F0C7A">
        <w:rPr>
          <w:color w:val="auto"/>
          <w:sz w:val="22"/>
          <w:szCs w:val="22"/>
        </w:rPr>
        <w:t xml:space="preserve"> Bảng mô tả thuộc tính bảng Dim_Category</w:t>
      </w:r>
      <w:bookmarkEnd w:id="246"/>
      <w:bookmarkEnd w:id="247"/>
    </w:p>
    <w:p w14:paraId="252CF7A4" w14:textId="77777777" w:rsidR="00303F2B" w:rsidRDefault="00303F2B" w:rsidP="008E6313">
      <w:pPr>
        <w:pStyle w:val="ListParagraph"/>
        <w:spacing w:line="360" w:lineRule="auto"/>
        <w:ind w:left="1440"/>
      </w:pPr>
    </w:p>
    <w:p w14:paraId="34105B2B" w14:textId="77777777" w:rsidR="00762669" w:rsidRDefault="00762669" w:rsidP="008E6313">
      <w:pPr>
        <w:pStyle w:val="ListParagraph"/>
        <w:spacing w:line="360" w:lineRule="auto"/>
        <w:ind w:left="1440"/>
      </w:pPr>
    </w:p>
    <w:p w14:paraId="267A3BDA" w14:textId="77777777" w:rsidR="00762669" w:rsidRDefault="00762669" w:rsidP="008E6313">
      <w:pPr>
        <w:pStyle w:val="ListParagraph"/>
        <w:spacing w:line="360" w:lineRule="auto"/>
        <w:ind w:left="1440"/>
      </w:pPr>
    </w:p>
    <w:p w14:paraId="2A362B64" w14:textId="77777777" w:rsidR="00762669" w:rsidRDefault="00762669" w:rsidP="008E6313">
      <w:pPr>
        <w:pStyle w:val="ListParagraph"/>
        <w:spacing w:line="360" w:lineRule="auto"/>
        <w:ind w:left="1440"/>
      </w:pPr>
    </w:p>
    <w:p w14:paraId="615427A6" w14:textId="77777777" w:rsidR="00762669" w:rsidRDefault="00762669" w:rsidP="008E6313">
      <w:pPr>
        <w:pStyle w:val="ListParagraph"/>
        <w:spacing w:line="360" w:lineRule="auto"/>
        <w:ind w:left="1440"/>
      </w:pPr>
    </w:p>
    <w:p w14:paraId="7ECB410B" w14:textId="77777777" w:rsidR="00762669" w:rsidRDefault="00762669" w:rsidP="008E6313">
      <w:pPr>
        <w:pStyle w:val="ListParagraph"/>
        <w:spacing w:line="360" w:lineRule="auto"/>
        <w:ind w:left="1440"/>
      </w:pPr>
    </w:p>
    <w:p w14:paraId="5A886AA6" w14:textId="77777777" w:rsidR="00762669" w:rsidRDefault="00762669" w:rsidP="008E6313">
      <w:pPr>
        <w:pStyle w:val="ListParagraph"/>
        <w:spacing w:line="360" w:lineRule="auto"/>
        <w:ind w:left="1440"/>
      </w:pPr>
    </w:p>
    <w:p w14:paraId="11D2B8D3" w14:textId="77777777" w:rsidR="00762669" w:rsidRDefault="00762669" w:rsidP="008E6313">
      <w:pPr>
        <w:pStyle w:val="ListParagraph"/>
        <w:spacing w:line="360" w:lineRule="auto"/>
        <w:ind w:left="1440"/>
      </w:pPr>
    </w:p>
    <w:p w14:paraId="41F08949" w14:textId="77777777" w:rsidR="00762669" w:rsidRDefault="00762669" w:rsidP="008E6313">
      <w:pPr>
        <w:pStyle w:val="ListParagraph"/>
        <w:spacing w:line="360" w:lineRule="auto"/>
        <w:ind w:left="1440"/>
      </w:pPr>
    </w:p>
    <w:p w14:paraId="7A1BF2F5" w14:textId="77777777" w:rsidR="00762669" w:rsidRDefault="00762669" w:rsidP="008E6313">
      <w:pPr>
        <w:pStyle w:val="ListParagraph"/>
        <w:spacing w:line="360" w:lineRule="auto"/>
        <w:ind w:left="1440"/>
      </w:pPr>
    </w:p>
    <w:p w14:paraId="7F093BE2" w14:textId="77777777" w:rsidR="00762669" w:rsidRDefault="00762669" w:rsidP="008E6313">
      <w:pPr>
        <w:pStyle w:val="ListParagraph"/>
        <w:spacing w:line="360" w:lineRule="auto"/>
        <w:ind w:left="1440"/>
      </w:pPr>
    </w:p>
    <w:p w14:paraId="429EEDA6" w14:textId="77777777" w:rsidR="00762669" w:rsidRDefault="00762669" w:rsidP="008E6313">
      <w:pPr>
        <w:pStyle w:val="ListParagraph"/>
        <w:spacing w:line="360" w:lineRule="auto"/>
        <w:ind w:left="1440"/>
      </w:pPr>
    </w:p>
    <w:p w14:paraId="332537EF" w14:textId="77777777" w:rsidR="00762669" w:rsidRDefault="00762669" w:rsidP="008E6313">
      <w:pPr>
        <w:pStyle w:val="ListParagraph"/>
        <w:spacing w:line="360" w:lineRule="auto"/>
        <w:ind w:left="1440"/>
      </w:pPr>
    </w:p>
    <w:p w14:paraId="5BCA5CE5" w14:textId="77777777" w:rsidR="00762669" w:rsidRDefault="00762669" w:rsidP="008E6313">
      <w:pPr>
        <w:pStyle w:val="ListParagraph"/>
        <w:spacing w:line="360" w:lineRule="auto"/>
        <w:ind w:left="1440"/>
      </w:pPr>
    </w:p>
    <w:p w14:paraId="5BC04CCD" w14:textId="77777777" w:rsidR="00762669" w:rsidRDefault="00762669" w:rsidP="008E6313">
      <w:pPr>
        <w:pStyle w:val="ListParagraph"/>
        <w:spacing w:line="360" w:lineRule="auto"/>
        <w:ind w:left="1440"/>
      </w:pPr>
    </w:p>
    <w:p w14:paraId="1BB6BB89" w14:textId="77777777" w:rsidR="00762669" w:rsidRDefault="00762669" w:rsidP="008E6313">
      <w:pPr>
        <w:pStyle w:val="ListParagraph"/>
        <w:spacing w:line="360" w:lineRule="auto"/>
        <w:ind w:left="1440"/>
      </w:pPr>
    </w:p>
    <w:p w14:paraId="685812FF" w14:textId="77777777" w:rsidR="00762669" w:rsidRDefault="00762669" w:rsidP="008E6313">
      <w:pPr>
        <w:pStyle w:val="ListParagraph"/>
        <w:spacing w:line="360" w:lineRule="auto"/>
        <w:ind w:left="1440"/>
      </w:pPr>
    </w:p>
    <w:p w14:paraId="41D29D09" w14:textId="77777777" w:rsidR="00762669" w:rsidRDefault="00762669" w:rsidP="008E6313">
      <w:pPr>
        <w:pStyle w:val="ListParagraph"/>
        <w:spacing w:line="360" w:lineRule="auto"/>
        <w:ind w:left="1440"/>
      </w:pPr>
    </w:p>
    <w:p w14:paraId="195591DD" w14:textId="77777777" w:rsidR="00762669" w:rsidRDefault="00762669" w:rsidP="008E6313">
      <w:pPr>
        <w:pStyle w:val="ListParagraph"/>
        <w:spacing w:line="360" w:lineRule="auto"/>
        <w:ind w:left="1440"/>
      </w:pPr>
    </w:p>
    <w:p w14:paraId="15E6E615" w14:textId="77777777" w:rsidR="00762669" w:rsidRDefault="00762669" w:rsidP="008E6313">
      <w:pPr>
        <w:pStyle w:val="ListParagraph"/>
        <w:spacing w:line="360" w:lineRule="auto"/>
        <w:ind w:left="1440"/>
      </w:pPr>
    </w:p>
    <w:p w14:paraId="178F63E3" w14:textId="77777777" w:rsidR="00762669" w:rsidRDefault="00762669" w:rsidP="008E6313">
      <w:pPr>
        <w:pStyle w:val="ListParagraph"/>
        <w:spacing w:line="360" w:lineRule="auto"/>
        <w:ind w:left="1440"/>
      </w:pPr>
    </w:p>
    <w:p w14:paraId="543B85A3" w14:textId="77777777" w:rsidR="00097746" w:rsidRPr="009574A4" w:rsidRDefault="00097746" w:rsidP="00097746">
      <w:pPr>
        <w:spacing w:line="360" w:lineRule="auto"/>
        <w:ind w:firstLine="5220"/>
        <w:rPr>
          <w:rFonts w:cstheme="majorHAnsi"/>
          <w:szCs w:val="26"/>
        </w:rPr>
        <w:sectPr w:rsidR="00097746" w:rsidRPr="009574A4" w:rsidSect="00936F2E">
          <w:footerReference w:type="default" r:id="rId16"/>
          <w:pgSz w:w="11906" w:h="16838"/>
          <w:pgMar w:top="1170" w:right="1350" w:bottom="1260" w:left="1276" w:header="720" w:footer="525" w:gutter="0"/>
          <w:pgNumType w:start="1"/>
          <w:cols w:space="720"/>
          <w:titlePg/>
        </w:sectPr>
      </w:pPr>
    </w:p>
    <w:p w14:paraId="519141B2" w14:textId="77777777" w:rsidR="00097746" w:rsidRPr="009574A4" w:rsidRDefault="00097746" w:rsidP="00097746">
      <w:pPr>
        <w:keepNext/>
        <w:keepLines/>
        <w:spacing w:after="0" w:line="360" w:lineRule="auto"/>
        <w:jc w:val="center"/>
        <w:outlineLvl w:val="0"/>
        <w:rPr>
          <w:rFonts w:eastAsia="Calibri" w:cstheme="majorHAnsi"/>
          <w:b/>
          <w:noProof/>
          <w:sz w:val="28"/>
          <w:szCs w:val="28"/>
          <w:lang w:val="en-GB"/>
        </w:rPr>
      </w:pPr>
      <w:bookmarkStart w:id="248" w:name="_Toc135163509"/>
      <w:r w:rsidRPr="009574A4">
        <w:rPr>
          <w:rFonts w:eastAsia="Calibri" w:cstheme="majorHAnsi"/>
          <w:b/>
          <w:noProof/>
          <w:sz w:val="28"/>
          <w:szCs w:val="28"/>
          <w:lang w:val="en-GB"/>
        </w:rPr>
        <w:lastRenderedPageBreak/>
        <w:t xml:space="preserve">CHƯƠNG </w:t>
      </w:r>
      <w:r>
        <w:rPr>
          <w:rFonts w:eastAsia="Calibri" w:cstheme="majorHAnsi"/>
          <w:b/>
          <w:noProof/>
          <w:sz w:val="28"/>
          <w:szCs w:val="28"/>
          <w:lang w:val="en-GB"/>
        </w:rPr>
        <w:t>2</w:t>
      </w:r>
      <w:r w:rsidRPr="009574A4">
        <w:rPr>
          <w:rFonts w:eastAsia="Calibri" w:cstheme="majorHAnsi"/>
          <w:b/>
          <w:noProof/>
          <w:sz w:val="28"/>
          <w:szCs w:val="28"/>
          <w:lang w:val="en-GB"/>
        </w:rPr>
        <w:t xml:space="preserve">. </w:t>
      </w:r>
      <w:r>
        <w:rPr>
          <w:rFonts w:eastAsia="Calibri" w:cstheme="majorHAnsi"/>
          <w:b/>
          <w:noProof/>
          <w:sz w:val="28"/>
          <w:szCs w:val="28"/>
          <w:lang w:val="en-GB"/>
        </w:rPr>
        <w:t>TÍCH HỢP DỮ LIỆU VÀO KHO DỮ LIỆU (SSIS)</w:t>
      </w:r>
      <w:bookmarkEnd w:id="248"/>
      <w:r>
        <w:rPr>
          <w:rFonts w:eastAsia="Calibri" w:cstheme="majorHAnsi"/>
          <w:b/>
          <w:noProof/>
          <w:sz w:val="28"/>
          <w:szCs w:val="28"/>
          <w:lang w:val="en-GB"/>
        </w:rPr>
        <w:tab/>
      </w:r>
    </w:p>
    <w:p w14:paraId="4C923569" w14:textId="77777777" w:rsidR="00097746" w:rsidRPr="009574A4" w:rsidRDefault="00097746" w:rsidP="00097746">
      <w:pPr>
        <w:spacing w:after="0" w:line="360" w:lineRule="auto"/>
        <w:ind w:firstLine="720"/>
        <w:rPr>
          <w:rFonts w:eastAsia="Calibri" w:cstheme="majorHAnsi"/>
          <w:bCs/>
          <w:i/>
          <w:iCs/>
          <w:noProof/>
          <w:szCs w:val="26"/>
          <w:lang w:val="en-GB"/>
        </w:rPr>
      </w:pPr>
      <w:r w:rsidRPr="009574A4">
        <w:rPr>
          <w:rFonts w:eastAsia="Calibri" w:cstheme="majorHAnsi"/>
          <w:bCs/>
          <w:i/>
          <w:iCs/>
          <w:noProof/>
          <w:szCs w:val="26"/>
          <w:lang w:val="en-GB"/>
        </w:rPr>
        <w:t xml:space="preserve">Chương </w:t>
      </w:r>
      <w:r>
        <w:rPr>
          <w:rFonts w:eastAsia="Calibri" w:cstheme="majorHAnsi"/>
          <w:bCs/>
          <w:i/>
          <w:iCs/>
          <w:noProof/>
          <w:szCs w:val="26"/>
          <w:lang w:val="en-GB"/>
        </w:rPr>
        <w:t>2</w:t>
      </w:r>
      <w:r w:rsidRPr="009574A4">
        <w:rPr>
          <w:rFonts w:eastAsia="Calibri" w:cstheme="majorHAnsi"/>
          <w:bCs/>
          <w:i/>
          <w:iCs/>
          <w:noProof/>
          <w:szCs w:val="26"/>
          <w:lang w:val="en-GB"/>
        </w:rPr>
        <w:t xml:space="preserve"> </w:t>
      </w:r>
      <w:r>
        <w:rPr>
          <w:rFonts w:eastAsia="Calibri" w:cstheme="majorHAnsi"/>
          <w:bCs/>
          <w:i/>
          <w:iCs/>
          <w:noProof/>
          <w:szCs w:val="26"/>
          <w:lang w:val="en-GB"/>
        </w:rPr>
        <w:t>giới thiệu</w:t>
      </w:r>
      <w:r w:rsidRPr="009574A4">
        <w:rPr>
          <w:rFonts w:eastAsia="Calibri" w:cstheme="majorHAnsi"/>
          <w:bCs/>
          <w:i/>
          <w:iCs/>
          <w:noProof/>
          <w:szCs w:val="26"/>
          <w:lang w:val="en-GB"/>
        </w:rPr>
        <w:t xml:space="preserve"> tổng quan về </w:t>
      </w:r>
      <w:r w:rsidRPr="0018612D">
        <w:rPr>
          <w:rFonts w:eastAsia="Calibri" w:cstheme="majorHAnsi"/>
          <w:bCs/>
          <w:i/>
          <w:iCs/>
          <w:noProof/>
          <w:szCs w:val="26"/>
          <w:lang w:val="en-GB"/>
        </w:rPr>
        <w:t xml:space="preserve">các bước, quy trình để </w:t>
      </w:r>
      <w:r>
        <w:rPr>
          <w:rFonts w:eastAsia="Calibri" w:cstheme="majorHAnsi"/>
          <w:bCs/>
          <w:i/>
          <w:iCs/>
          <w:noProof/>
          <w:szCs w:val="26"/>
          <w:lang w:val="en-GB"/>
        </w:rPr>
        <w:t>thực hiện</w:t>
      </w:r>
      <w:r w:rsidRPr="0018612D">
        <w:rPr>
          <w:rFonts w:eastAsia="Calibri" w:cstheme="majorHAnsi"/>
          <w:bCs/>
          <w:i/>
          <w:iCs/>
          <w:noProof/>
          <w:szCs w:val="26"/>
          <w:lang w:val="en-GB"/>
        </w:rPr>
        <w:t xml:space="preserve"> tích hợp dữ liệu</w:t>
      </w:r>
      <w:r>
        <w:rPr>
          <w:rFonts w:eastAsia="Calibri" w:cstheme="majorHAnsi"/>
          <w:bCs/>
          <w:i/>
          <w:iCs/>
          <w:noProof/>
          <w:szCs w:val="26"/>
          <w:lang w:val="en-GB"/>
        </w:rPr>
        <w:t xml:space="preserve"> vào </w:t>
      </w:r>
      <w:r w:rsidRPr="000077D0">
        <w:rPr>
          <w:rFonts w:eastAsia="Calibri" w:cstheme="majorHAnsi"/>
          <w:bCs/>
          <w:i/>
          <w:iCs/>
          <w:noProof/>
          <w:szCs w:val="26"/>
          <w:lang w:val="en-GB"/>
        </w:rPr>
        <w:t xml:space="preserve">kho trên Visual Studio  và SQL Server </w:t>
      </w:r>
      <w:r w:rsidRPr="0018612D">
        <w:rPr>
          <w:rFonts w:eastAsia="Calibri" w:cstheme="majorHAnsi"/>
          <w:bCs/>
          <w:i/>
          <w:iCs/>
          <w:noProof/>
          <w:szCs w:val="26"/>
          <w:lang w:val="en-GB"/>
        </w:rPr>
        <w:t>cho các bảng có trong đề tài.</w:t>
      </w:r>
      <w:r w:rsidRPr="00711B3B">
        <w:rPr>
          <w:rFonts w:cs="Times New Roman"/>
          <w:lang w:val="en-US"/>
        </w:rPr>
        <w:t xml:space="preserve"> </w:t>
      </w:r>
    </w:p>
    <w:p w14:paraId="2017DEA1" w14:textId="77777777" w:rsidR="00097746" w:rsidRPr="0047018F" w:rsidRDefault="00097746" w:rsidP="00097746">
      <w:pPr>
        <w:pStyle w:val="ListParagraph"/>
        <w:numPr>
          <w:ilvl w:val="0"/>
          <w:numId w:val="1"/>
        </w:numPr>
        <w:spacing w:after="0" w:line="360" w:lineRule="auto"/>
        <w:outlineLvl w:val="0"/>
        <w:rPr>
          <w:rFonts w:asciiTheme="majorHAnsi" w:hAnsiTheme="majorHAnsi" w:cstheme="majorHAnsi"/>
          <w:b/>
          <w:bCs/>
          <w:vanish/>
          <w:szCs w:val="26"/>
        </w:rPr>
      </w:pPr>
      <w:bookmarkStart w:id="249" w:name="_Toc135163510"/>
      <w:bookmarkEnd w:id="249"/>
    </w:p>
    <w:p w14:paraId="4EC48607" w14:textId="77777777" w:rsidR="00097746" w:rsidRPr="0047018F" w:rsidRDefault="00097746" w:rsidP="00097746">
      <w:pPr>
        <w:pStyle w:val="ListParagraph"/>
        <w:numPr>
          <w:ilvl w:val="0"/>
          <w:numId w:val="1"/>
        </w:numPr>
        <w:spacing w:after="0" w:line="360" w:lineRule="auto"/>
        <w:outlineLvl w:val="0"/>
        <w:rPr>
          <w:rFonts w:asciiTheme="majorHAnsi" w:hAnsiTheme="majorHAnsi" w:cstheme="majorHAnsi"/>
          <w:b/>
          <w:bCs/>
          <w:vanish/>
          <w:szCs w:val="26"/>
        </w:rPr>
      </w:pPr>
      <w:bookmarkStart w:id="250" w:name="_Toc135070737"/>
      <w:bookmarkStart w:id="251" w:name="_Toc135163511"/>
      <w:bookmarkEnd w:id="250"/>
      <w:bookmarkEnd w:id="251"/>
    </w:p>
    <w:p w14:paraId="64569594" w14:textId="77777777" w:rsidR="00097746" w:rsidRPr="00492383" w:rsidRDefault="00097746" w:rsidP="000457C5">
      <w:pPr>
        <w:pStyle w:val="Heading2"/>
        <w:numPr>
          <w:ilvl w:val="1"/>
          <w:numId w:val="1"/>
        </w:numPr>
        <w:spacing w:before="0" w:line="360" w:lineRule="auto"/>
        <w:ind w:left="576" w:hanging="576"/>
      </w:pPr>
      <w:bookmarkStart w:id="252" w:name="_Toc135163512"/>
      <w:r w:rsidRPr="00492383">
        <w:t>Tạo kho dữ liệu và đổ dữ liệu vào kho bằng SQL Server Management Studio</w:t>
      </w:r>
      <w:bookmarkEnd w:id="252"/>
    </w:p>
    <w:p w14:paraId="68B54334" w14:textId="77777777" w:rsidR="00097746" w:rsidRDefault="00097746" w:rsidP="000457C5">
      <w:pPr>
        <w:pStyle w:val="Heading3"/>
        <w:numPr>
          <w:ilvl w:val="2"/>
          <w:numId w:val="9"/>
        </w:numPr>
        <w:spacing w:before="0" w:line="360" w:lineRule="auto"/>
      </w:pPr>
      <w:bookmarkStart w:id="253" w:name="_Toc135163513"/>
      <w:r>
        <w:t>Tạo kho dữ liệu</w:t>
      </w:r>
      <w:bookmarkEnd w:id="253"/>
    </w:p>
    <w:p w14:paraId="0CE00613" w14:textId="77777777" w:rsidR="00097746" w:rsidRPr="005B710E" w:rsidRDefault="00097746" w:rsidP="000457C5">
      <w:pPr>
        <w:spacing w:after="0" w:line="360" w:lineRule="auto"/>
        <w:rPr>
          <w:rFonts w:cstheme="majorHAnsi"/>
          <w:szCs w:val="26"/>
          <w:lang w:val="en-US"/>
        </w:rPr>
      </w:pPr>
      <w:r w:rsidRPr="005B710E">
        <w:rPr>
          <w:rFonts w:cstheme="majorHAnsi"/>
          <w:szCs w:val="26"/>
          <w:lang w:val="en-US"/>
        </w:rPr>
        <w:t>Nhóm sẽ tạo 2 database</w:t>
      </w:r>
      <w:r>
        <w:rPr>
          <w:rFonts w:cstheme="majorHAnsi"/>
          <w:szCs w:val="26"/>
          <w:lang w:val="en-US"/>
        </w:rPr>
        <w:t>:</w:t>
      </w:r>
    </w:p>
    <w:p w14:paraId="0955B4C3" w14:textId="77777777" w:rsidR="00097746" w:rsidRPr="009D6FE5" w:rsidRDefault="00097746" w:rsidP="00097746">
      <w:pPr>
        <w:spacing w:line="360" w:lineRule="auto"/>
        <w:rPr>
          <w:rFonts w:cstheme="majorHAnsi"/>
          <w:szCs w:val="26"/>
          <w:lang w:val="en-US"/>
        </w:rPr>
      </w:pPr>
      <w:r w:rsidRPr="009D6FE5">
        <w:rPr>
          <w:rFonts w:cstheme="majorHAnsi"/>
          <w:szCs w:val="26"/>
          <w:lang w:val="en-US"/>
        </w:rPr>
        <w:t>- LiquorSalesOriginal: database lưu dữ liệu gốc</w:t>
      </w:r>
    </w:p>
    <w:p w14:paraId="3804569C" w14:textId="77777777" w:rsidR="00097746" w:rsidRPr="009D6FE5" w:rsidRDefault="00097746" w:rsidP="00097746">
      <w:pPr>
        <w:spacing w:line="360" w:lineRule="auto"/>
        <w:rPr>
          <w:rFonts w:cstheme="majorHAnsi"/>
          <w:szCs w:val="26"/>
          <w:lang w:val="en-US"/>
        </w:rPr>
      </w:pPr>
      <w:r w:rsidRPr="009D6FE5">
        <w:rPr>
          <w:rFonts w:cstheme="majorHAnsi"/>
          <w:szCs w:val="26"/>
          <w:lang w:val="en-US"/>
        </w:rPr>
        <w:t>- LiquorSales</w:t>
      </w:r>
      <w:r>
        <w:rPr>
          <w:rFonts w:cstheme="majorHAnsi"/>
          <w:szCs w:val="26"/>
          <w:lang w:val="en-US"/>
        </w:rPr>
        <w:t>Final</w:t>
      </w:r>
      <w:r w:rsidRPr="009D6FE5">
        <w:rPr>
          <w:rFonts w:cstheme="majorHAnsi"/>
          <w:szCs w:val="26"/>
          <w:lang w:val="en-US"/>
        </w:rPr>
        <w:t>: database lưu dữ liệu đã qua xử lý</w:t>
      </w:r>
    </w:p>
    <w:p w14:paraId="197B7A3D" w14:textId="77777777" w:rsidR="00097746" w:rsidRDefault="00097746" w:rsidP="00097746">
      <w:pPr>
        <w:keepNext/>
        <w:spacing w:line="360" w:lineRule="auto"/>
        <w:jc w:val="center"/>
      </w:pPr>
      <w:r>
        <w:rPr>
          <w:noProof/>
        </w:rPr>
        <w:drawing>
          <wp:inline distT="0" distB="0" distL="0" distR="0" wp14:anchorId="2CCA777E" wp14:editId="6E56DCE9">
            <wp:extent cx="3790950" cy="514350"/>
            <wp:effectExtent l="0" t="0" r="0" b="0"/>
            <wp:docPr id="1386926142" name="Picture 1" descr="A picture containing text, font,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26142" name="Picture 1" descr="A picture containing text, font, screenshot, li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790950" cy="514350"/>
                    </a:xfrm>
                    <a:prstGeom prst="rect">
                      <a:avLst/>
                    </a:prstGeom>
                  </pic:spPr>
                </pic:pic>
              </a:graphicData>
            </a:graphic>
          </wp:inline>
        </w:drawing>
      </w:r>
    </w:p>
    <w:p w14:paraId="310D284A" w14:textId="0A1E3992" w:rsidR="00097746" w:rsidRDefault="00097746" w:rsidP="00097746">
      <w:pPr>
        <w:pStyle w:val="Caption"/>
        <w:spacing w:line="360" w:lineRule="auto"/>
        <w:jc w:val="center"/>
        <w:rPr>
          <w:color w:val="auto"/>
          <w:sz w:val="22"/>
          <w:szCs w:val="22"/>
        </w:rPr>
      </w:pPr>
      <w:bookmarkStart w:id="254" w:name="_Toc135163570"/>
      <w:bookmarkStart w:id="255" w:name="_Toc135163685"/>
      <w:bookmarkStart w:id="256" w:name="_Toc137473341"/>
      <w:r w:rsidRPr="00103E97">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2.1</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1</w:t>
      </w:r>
      <w:r>
        <w:rPr>
          <w:color w:val="auto"/>
          <w:sz w:val="22"/>
          <w:szCs w:val="22"/>
        </w:rPr>
        <w:fldChar w:fldCharType="end"/>
      </w:r>
      <w:r w:rsidRPr="00103E97">
        <w:rPr>
          <w:color w:val="auto"/>
          <w:sz w:val="22"/>
          <w:szCs w:val="22"/>
        </w:rPr>
        <w:t xml:space="preserve"> Tạo 2 database</w:t>
      </w:r>
      <w:bookmarkEnd w:id="254"/>
      <w:bookmarkEnd w:id="255"/>
      <w:bookmarkEnd w:id="256"/>
    </w:p>
    <w:p w14:paraId="60CF6636" w14:textId="77777777" w:rsidR="00097746" w:rsidRDefault="00097746" w:rsidP="00097746">
      <w:pPr>
        <w:rPr>
          <w:lang w:val="en-US"/>
        </w:rPr>
      </w:pPr>
    </w:p>
    <w:p w14:paraId="0F9122D3" w14:textId="77777777" w:rsidR="00097746" w:rsidRDefault="00097746" w:rsidP="00097746">
      <w:pPr>
        <w:rPr>
          <w:lang w:val="en-US"/>
        </w:rPr>
      </w:pPr>
    </w:p>
    <w:p w14:paraId="4DF1C022" w14:textId="77777777" w:rsidR="00097746" w:rsidRDefault="00097746" w:rsidP="00097746">
      <w:pPr>
        <w:rPr>
          <w:lang w:val="en-US"/>
        </w:rPr>
      </w:pPr>
    </w:p>
    <w:p w14:paraId="4E64BD21" w14:textId="77777777" w:rsidR="00097746" w:rsidRDefault="00097746" w:rsidP="00097746">
      <w:pPr>
        <w:rPr>
          <w:lang w:val="en-US"/>
        </w:rPr>
      </w:pPr>
    </w:p>
    <w:p w14:paraId="09B88098" w14:textId="77777777" w:rsidR="00097746" w:rsidRDefault="00097746" w:rsidP="00097746">
      <w:pPr>
        <w:rPr>
          <w:lang w:val="en-US"/>
        </w:rPr>
      </w:pPr>
    </w:p>
    <w:p w14:paraId="062A0663" w14:textId="77777777" w:rsidR="00097746" w:rsidRDefault="00097746" w:rsidP="00097746">
      <w:pPr>
        <w:rPr>
          <w:lang w:val="en-US"/>
        </w:rPr>
      </w:pPr>
    </w:p>
    <w:p w14:paraId="1543BC2A" w14:textId="77777777" w:rsidR="00097746" w:rsidRDefault="00097746" w:rsidP="00097746">
      <w:pPr>
        <w:rPr>
          <w:lang w:val="en-US"/>
        </w:rPr>
      </w:pPr>
    </w:p>
    <w:p w14:paraId="62965393" w14:textId="77777777" w:rsidR="00097746" w:rsidRDefault="00097746" w:rsidP="00097746">
      <w:pPr>
        <w:rPr>
          <w:lang w:val="en-US"/>
        </w:rPr>
      </w:pPr>
    </w:p>
    <w:p w14:paraId="3C1110B5" w14:textId="77777777" w:rsidR="00097746" w:rsidRDefault="00097746" w:rsidP="00097746">
      <w:pPr>
        <w:rPr>
          <w:lang w:val="en-US"/>
        </w:rPr>
      </w:pPr>
    </w:p>
    <w:p w14:paraId="75BAD594" w14:textId="77777777" w:rsidR="00097746" w:rsidRDefault="00097746" w:rsidP="00097746">
      <w:pPr>
        <w:rPr>
          <w:lang w:val="en-US"/>
        </w:rPr>
      </w:pPr>
    </w:p>
    <w:p w14:paraId="1BA08933" w14:textId="77777777" w:rsidR="00097746" w:rsidRDefault="00097746" w:rsidP="00097746">
      <w:pPr>
        <w:rPr>
          <w:lang w:val="en-US"/>
        </w:rPr>
      </w:pPr>
    </w:p>
    <w:p w14:paraId="78BC3BDF" w14:textId="77777777" w:rsidR="00097746" w:rsidRDefault="00097746" w:rsidP="00097746">
      <w:pPr>
        <w:rPr>
          <w:lang w:val="en-US"/>
        </w:rPr>
      </w:pPr>
    </w:p>
    <w:p w14:paraId="6851CBC0" w14:textId="77777777" w:rsidR="00097746" w:rsidRDefault="00097746" w:rsidP="00097746">
      <w:pPr>
        <w:rPr>
          <w:lang w:val="en-US"/>
        </w:rPr>
      </w:pPr>
    </w:p>
    <w:p w14:paraId="25027AC4" w14:textId="77777777" w:rsidR="00097746" w:rsidRDefault="00097746" w:rsidP="00097746">
      <w:pPr>
        <w:rPr>
          <w:lang w:val="en-US"/>
        </w:rPr>
      </w:pPr>
    </w:p>
    <w:p w14:paraId="6B2C67E6" w14:textId="77777777" w:rsidR="00097746" w:rsidRDefault="00097746" w:rsidP="00097746">
      <w:pPr>
        <w:rPr>
          <w:lang w:val="en-US"/>
        </w:rPr>
      </w:pPr>
    </w:p>
    <w:p w14:paraId="219AD353" w14:textId="77777777" w:rsidR="00097746" w:rsidRDefault="00097746" w:rsidP="00097746">
      <w:pPr>
        <w:rPr>
          <w:lang w:val="en-US"/>
        </w:rPr>
      </w:pPr>
    </w:p>
    <w:p w14:paraId="4BA9D8DD" w14:textId="77777777" w:rsidR="00097746" w:rsidRDefault="00097746" w:rsidP="00097746">
      <w:pPr>
        <w:rPr>
          <w:lang w:val="en-US"/>
        </w:rPr>
      </w:pPr>
    </w:p>
    <w:p w14:paraId="4DF17B96" w14:textId="77777777" w:rsidR="00097746" w:rsidRPr="0054788C" w:rsidRDefault="00097746" w:rsidP="00097746">
      <w:pPr>
        <w:rPr>
          <w:lang w:val="en-US"/>
        </w:rPr>
      </w:pPr>
    </w:p>
    <w:p w14:paraId="441F1983" w14:textId="77777777" w:rsidR="00097746" w:rsidRDefault="00097746" w:rsidP="005E4711">
      <w:pPr>
        <w:pStyle w:val="Heading3"/>
        <w:numPr>
          <w:ilvl w:val="2"/>
          <w:numId w:val="9"/>
        </w:numPr>
        <w:spacing w:line="360" w:lineRule="auto"/>
      </w:pPr>
      <w:bookmarkStart w:id="257" w:name="_Toc135163514"/>
      <w:r>
        <w:lastRenderedPageBreak/>
        <w:t>Import dữ liệu vào database LiquorSalesOriginal</w:t>
      </w:r>
      <w:bookmarkEnd w:id="257"/>
      <w:r>
        <w:t xml:space="preserve"> </w:t>
      </w:r>
    </w:p>
    <w:p w14:paraId="5CE5EFF5" w14:textId="77777777" w:rsidR="00686B2F" w:rsidRDefault="00097746" w:rsidP="005E4711">
      <w:pPr>
        <w:keepNext/>
        <w:spacing w:line="360" w:lineRule="auto"/>
        <w:rPr>
          <w:noProof/>
        </w:rPr>
      </w:pPr>
      <w:r w:rsidRPr="009D6FE5">
        <w:rPr>
          <w:rFonts w:cstheme="majorHAnsi"/>
          <w:szCs w:val="26"/>
          <w:lang w:val="en-US"/>
        </w:rPr>
        <w:t xml:space="preserve">- </w:t>
      </w:r>
      <w:r w:rsidRPr="00D818BA">
        <w:rPr>
          <w:rFonts w:cstheme="majorHAnsi"/>
          <w:b/>
          <w:bCs/>
          <w:szCs w:val="26"/>
          <w:lang w:val="en-US"/>
        </w:rPr>
        <w:t>Bước 1</w:t>
      </w:r>
      <w:r w:rsidRPr="009D6FE5">
        <w:rPr>
          <w:rFonts w:cstheme="majorHAnsi"/>
          <w:szCs w:val="26"/>
          <w:lang w:val="en-US"/>
        </w:rPr>
        <w:t>:</w:t>
      </w:r>
      <w:r w:rsidRPr="009D6FE5">
        <w:rPr>
          <w:noProof/>
        </w:rPr>
        <w:t xml:space="preserve"> </w:t>
      </w:r>
      <w:r>
        <w:rPr>
          <w:noProof/>
          <w:lang w:val="en-US"/>
        </w:rPr>
        <w:t>N</w:t>
      </w:r>
      <w:r w:rsidRPr="0096445D">
        <w:rPr>
          <w:noProof/>
        </w:rPr>
        <w:t xml:space="preserve">hấp phải chuột vào database </w:t>
      </w:r>
      <w:r>
        <w:rPr>
          <w:noProof/>
          <w:lang w:val="en-US"/>
        </w:rPr>
        <w:t xml:space="preserve">LiquorSalesOriginal </w:t>
      </w:r>
      <w:r w:rsidRPr="0015462D">
        <w:rPr>
          <w:noProof/>
          <w:lang w:val="en-US"/>
        </w:rPr>
        <w:sym w:font="Wingdings" w:char="F0E0"/>
      </w:r>
      <w:r>
        <w:rPr>
          <w:noProof/>
          <w:lang w:val="en-US"/>
        </w:rPr>
        <w:t xml:space="preserve"> </w:t>
      </w:r>
      <w:r w:rsidRPr="0096445D">
        <w:rPr>
          <w:noProof/>
        </w:rPr>
        <w:t xml:space="preserve">chọn </w:t>
      </w:r>
      <w:r w:rsidRPr="00635E8B">
        <w:rPr>
          <w:b/>
          <w:bCs/>
          <w:noProof/>
        </w:rPr>
        <w:t>Tasks</w:t>
      </w:r>
      <w:r>
        <w:rPr>
          <w:noProof/>
          <w:lang w:val="en-US"/>
        </w:rPr>
        <w:t xml:space="preserve"> </w:t>
      </w:r>
      <w:r w:rsidRPr="0015462D">
        <w:rPr>
          <w:noProof/>
          <w:lang w:val="en-US"/>
        </w:rPr>
        <w:sym w:font="Wingdings" w:char="F0E0"/>
      </w:r>
      <w:r>
        <w:rPr>
          <w:noProof/>
          <w:lang w:val="en-US"/>
        </w:rPr>
        <w:t xml:space="preserve"> </w:t>
      </w:r>
      <w:r w:rsidRPr="0096445D">
        <w:rPr>
          <w:noProof/>
        </w:rPr>
        <w:t xml:space="preserve">chọn </w:t>
      </w:r>
      <w:r w:rsidRPr="00635E8B">
        <w:rPr>
          <w:b/>
          <w:bCs/>
          <w:noProof/>
        </w:rPr>
        <w:t>Import Flat Fli</w:t>
      </w:r>
      <w:r>
        <w:rPr>
          <w:b/>
          <w:bCs/>
          <w:noProof/>
          <w:lang w:val="en-US"/>
        </w:rPr>
        <w:t xml:space="preserve">e </w:t>
      </w:r>
      <w:r w:rsidRPr="0096445D">
        <w:rPr>
          <w:noProof/>
        </w:rPr>
        <w:t xml:space="preserve">để import file csv vào database </w:t>
      </w:r>
    </w:p>
    <w:p w14:paraId="78227F44" w14:textId="426CA43F" w:rsidR="00097746" w:rsidRDefault="00097746" w:rsidP="00097746">
      <w:pPr>
        <w:keepNext/>
        <w:spacing w:line="360" w:lineRule="auto"/>
      </w:pPr>
      <w:r>
        <w:rPr>
          <w:noProof/>
        </w:rPr>
        <w:drawing>
          <wp:inline distT="0" distB="0" distL="0" distR="0" wp14:anchorId="1565C312" wp14:editId="7BF936B8">
            <wp:extent cx="6229350" cy="5417185"/>
            <wp:effectExtent l="0" t="0" r="0" b="0"/>
            <wp:docPr id="55865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54555" name="Picture 1"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229350" cy="5417185"/>
                    </a:xfrm>
                    <a:prstGeom prst="rect">
                      <a:avLst/>
                    </a:prstGeom>
                  </pic:spPr>
                </pic:pic>
              </a:graphicData>
            </a:graphic>
          </wp:inline>
        </w:drawing>
      </w:r>
    </w:p>
    <w:p w14:paraId="5E795B3F" w14:textId="240C7BA9" w:rsidR="00097746" w:rsidRPr="00B95D9B" w:rsidRDefault="00097746" w:rsidP="00097746">
      <w:pPr>
        <w:pStyle w:val="Caption"/>
        <w:spacing w:line="360" w:lineRule="auto"/>
        <w:jc w:val="center"/>
        <w:rPr>
          <w:color w:val="auto"/>
          <w:sz w:val="22"/>
          <w:szCs w:val="22"/>
        </w:rPr>
      </w:pPr>
      <w:bookmarkStart w:id="258" w:name="_Toc135163571"/>
      <w:bookmarkStart w:id="259" w:name="_Toc135163686"/>
      <w:bookmarkStart w:id="260" w:name="_Toc137473342"/>
      <w:r w:rsidRPr="00B95D9B">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2.1</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2</w:t>
      </w:r>
      <w:r>
        <w:rPr>
          <w:color w:val="auto"/>
          <w:sz w:val="22"/>
          <w:szCs w:val="22"/>
        </w:rPr>
        <w:fldChar w:fldCharType="end"/>
      </w:r>
      <w:r w:rsidRPr="00B95D9B">
        <w:rPr>
          <w:color w:val="auto"/>
          <w:sz w:val="22"/>
          <w:szCs w:val="22"/>
        </w:rPr>
        <w:t xml:space="preserve"> Đổ dữ liệu vào bằng Import Flat File</w:t>
      </w:r>
      <w:bookmarkEnd w:id="258"/>
      <w:bookmarkEnd w:id="259"/>
      <w:bookmarkEnd w:id="260"/>
    </w:p>
    <w:p w14:paraId="70AE705A" w14:textId="77777777" w:rsidR="00097746" w:rsidRPr="00CA7B31" w:rsidRDefault="00097746" w:rsidP="00097746">
      <w:pPr>
        <w:spacing w:line="360" w:lineRule="auto"/>
        <w:rPr>
          <w:rFonts w:cstheme="majorHAnsi"/>
          <w:szCs w:val="26"/>
          <w:lang w:val="en-US"/>
        </w:rPr>
      </w:pPr>
      <w:r>
        <w:rPr>
          <w:rFonts w:cstheme="majorHAnsi"/>
          <w:szCs w:val="26"/>
          <w:lang w:val="en-US"/>
        </w:rPr>
        <w:t xml:space="preserve">- </w:t>
      </w:r>
      <w:r w:rsidRPr="00D818BA">
        <w:rPr>
          <w:rFonts w:cstheme="majorHAnsi"/>
          <w:b/>
          <w:bCs/>
          <w:szCs w:val="26"/>
          <w:lang w:val="en-US"/>
        </w:rPr>
        <w:t>Bước 2</w:t>
      </w:r>
      <w:r>
        <w:rPr>
          <w:rFonts w:cstheme="majorHAnsi"/>
          <w:szCs w:val="26"/>
          <w:lang w:val="en-US"/>
        </w:rPr>
        <w:t xml:space="preserve">: </w:t>
      </w:r>
      <w:r w:rsidRPr="00CA7B31">
        <w:rPr>
          <w:rFonts w:cstheme="majorHAnsi"/>
          <w:szCs w:val="26"/>
          <w:lang w:val="en-US"/>
        </w:rPr>
        <w:t xml:space="preserve">Chọn </w:t>
      </w:r>
      <w:r w:rsidRPr="00CA7B31">
        <w:rPr>
          <w:rFonts w:cstheme="majorHAnsi"/>
          <w:b/>
          <w:bCs/>
          <w:szCs w:val="26"/>
          <w:lang w:val="en-US"/>
        </w:rPr>
        <w:t>Next</w:t>
      </w:r>
      <w:r w:rsidRPr="00CA7B31">
        <w:rPr>
          <w:rFonts w:cstheme="majorHAnsi"/>
          <w:szCs w:val="26"/>
          <w:lang w:val="en-US"/>
        </w:rPr>
        <w:t xml:space="preserve"> tới </w:t>
      </w:r>
      <w:r w:rsidRPr="00CA7B31">
        <w:rPr>
          <w:rFonts w:cstheme="majorHAnsi"/>
          <w:b/>
          <w:bCs/>
          <w:szCs w:val="26"/>
          <w:lang w:val="en-US"/>
        </w:rPr>
        <w:t>Specify Input File</w:t>
      </w:r>
      <w:r>
        <w:rPr>
          <w:rFonts w:cstheme="majorHAnsi"/>
          <w:szCs w:val="26"/>
          <w:lang w:val="en-US"/>
        </w:rPr>
        <w:t xml:space="preserve"> </w:t>
      </w:r>
      <w:r w:rsidRPr="00CA7B31">
        <w:rPr>
          <w:rFonts w:cstheme="majorHAnsi"/>
          <w:szCs w:val="26"/>
          <w:lang w:val="en-US"/>
        </w:rPr>
        <w:sym w:font="Wingdings" w:char="F0E0"/>
      </w:r>
      <w:r>
        <w:rPr>
          <w:rFonts w:cstheme="majorHAnsi"/>
          <w:szCs w:val="26"/>
          <w:lang w:val="en-US"/>
        </w:rPr>
        <w:t xml:space="preserve"> </w:t>
      </w:r>
      <w:r w:rsidRPr="00CA7B31">
        <w:rPr>
          <w:rFonts w:cstheme="majorHAnsi"/>
          <w:szCs w:val="26"/>
          <w:lang w:val="en-US"/>
        </w:rPr>
        <w:t xml:space="preserve">Chọn </w:t>
      </w:r>
      <w:r w:rsidRPr="00CA7B31">
        <w:rPr>
          <w:rFonts w:cstheme="majorHAnsi"/>
          <w:b/>
          <w:bCs/>
          <w:szCs w:val="26"/>
          <w:lang w:val="en-US"/>
        </w:rPr>
        <w:t>Browse</w:t>
      </w:r>
      <w:r>
        <w:rPr>
          <w:rFonts w:cstheme="majorHAnsi"/>
          <w:szCs w:val="26"/>
          <w:lang w:val="en-US"/>
        </w:rPr>
        <w:t xml:space="preserve"> </w:t>
      </w:r>
      <w:r w:rsidRPr="00CA7B31">
        <w:rPr>
          <w:rFonts w:cstheme="majorHAnsi"/>
          <w:szCs w:val="26"/>
          <w:lang w:val="en-US"/>
        </w:rPr>
        <w:t>để tìm f</w:t>
      </w:r>
      <w:r>
        <w:rPr>
          <w:rFonts w:cstheme="majorHAnsi"/>
          <w:szCs w:val="26"/>
          <w:lang w:val="en-US"/>
        </w:rPr>
        <w:t>i</w:t>
      </w:r>
      <w:r w:rsidRPr="00CA7B31">
        <w:rPr>
          <w:rFonts w:cstheme="majorHAnsi"/>
          <w:szCs w:val="26"/>
          <w:lang w:val="en-US"/>
        </w:rPr>
        <w:t>le csv cần import</w:t>
      </w:r>
      <w:r>
        <w:rPr>
          <w:rFonts w:cstheme="majorHAnsi"/>
          <w:szCs w:val="26"/>
          <w:lang w:val="en-US"/>
        </w:rPr>
        <w:t xml:space="preserve"> </w:t>
      </w:r>
      <w:r w:rsidRPr="00CA7B31">
        <w:rPr>
          <w:rFonts w:cstheme="majorHAnsi"/>
          <w:szCs w:val="26"/>
          <w:lang w:val="en-US"/>
        </w:rPr>
        <w:sym w:font="Wingdings" w:char="F0E0"/>
      </w:r>
    </w:p>
    <w:p w14:paraId="6F191F2F" w14:textId="77777777" w:rsidR="00097746" w:rsidRDefault="00097746" w:rsidP="00097746">
      <w:pPr>
        <w:spacing w:line="360" w:lineRule="auto"/>
        <w:rPr>
          <w:rFonts w:cstheme="majorHAnsi"/>
          <w:szCs w:val="26"/>
          <w:lang w:val="en-US"/>
        </w:rPr>
      </w:pPr>
      <w:r w:rsidRPr="00CA7B31">
        <w:rPr>
          <w:rFonts w:cstheme="majorHAnsi"/>
          <w:szCs w:val="26"/>
          <w:lang w:val="en-US"/>
        </w:rPr>
        <w:t>Lưu</w:t>
      </w:r>
      <w:r>
        <w:rPr>
          <w:rFonts w:cstheme="majorHAnsi"/>
          <w:szCs w:val="26"/>
          <w:lang w:val="en-US"/>
        </w:rPr>
        <w:t xml:space="preserve"> tên</w:t>
      </w:r>
      <w:r w:rsidRPr="00CA7B31">
        <w:rPr>
          <w:rFonts w:cstheme="majorHAnsi"/>
          <w:szCs w:val="26"/>
          <w:lang w:val="en-US"/>
        </w:rPr>
        <w:t xml:space="preserve"> bảng mới là </w:t>
      </w:r>
      <w:r>
        <w:rPr>
          <w:rFonts w:cstheme="majorHAnsi"/>
          <w:szCs w:val="26"/>
          <w:lang w:val="en-US"/>
        </w:rPr>
        <w:t xml:space="preserve">TBL_InitialData </w:t>
      </w:r>
      <w:r w:rsidRPr="00CA7B31">
        <w:rPr>
          <w:rFonts w:cstheme="majorHAnsi"/>
          <w:szCs w:val="26"/>
          <w:lang w:val="en-US"/>
        </w:rPr>
        <w:sym w:font="Wingdings" w:char="F0E0"/>
      </w:r>
      <w:r>
        <w:rPr>
          <w:rFonts w:cstheme="majorHAnsi"/>
          <w:szCs w:val="26"/>
          <w:lang w:val="en-US"/>
        </w:rPr>
        <w:t xml:space="preserve"> </w:t>
      </w:r>
      <w:r w:rsidRPr="00CA7B31">
        <w:rPr>
          <w:rFonts w:cstheme="majorHAnsi"/>
          <w:szCs w:val="26"/>
          <w:lang w:val="en-US"/>
        </w:rPr>
        <w:t xml:space="preserve">Chọn </w:t>
      </w:r>
      <w:r w:rsidRPr="00CA7B31">
        <w:rPr>
          <w:rFonts w:cstheme="majorHAnsi"/>
          <w:b/>
          <w:bCs/>
          <w:szCs w:val="26"/>
          <w:lang w:val="en-US"/>
        </w:rPr>
        <w:t>Next</w:t>
      </w:r>
      <w:r w:rsidRPr="00CA7B31">
        <w:rPr>
          <w:rFonts w:cstheme="majorHAnsi"/>
          <w:szCs w:val="26"/>
          <w:lang w:val="en-US"/>
        </w:rPr>
        <w:t>.</w:t>
      </w:r>
    </w:p>
    <w:p w14:paraId="31CE3CE5" w14:textId="77777777" w:rsidR="00097746" w:rsidRDefault="00097746" w:rsidP="00097746">
      <w:pPr>
        <w:keepNext/>
        <w:spacing w:line="360" w:lineRule="auto"/>
      </w:pPr>
      <w:r>
        <w:rPr>
          <w:noProof/>
        </w:rPr>
        <w:lastRenderedPageBreak/>
        <w:drawing>
          <wp:inline distT="0" distB="0" distL="0" distR="0" wp14:anchorId="22B51EFE" wp14:editId="1972AA5A">
            <wp:extent cx="6229350" cy="6421120"/>
            <wp:effectExtent l="0" t="0" r="0" b="0"/>
            <wp:docPr id="82363642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36425" name="Picture 1"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6229350" cy="6421120"/>
                    </a:xfrm>
                    <a:prstGeom prst="rect">
                      <a:avLst/>
                    </a:prstGeom>
                  </pic:spPr>
                </pic:pic>
              </a:graphicData>
            </a:graphic>
          </wp:inline>
        </w:drawing>
      </w:r>
    </w:p>
    <w:p w14:paraId="5002E98B" w14:textId="6B90E852" w:rsidR="00097746" w:rsidRDefault="00097746" w:rsidP="00097746">
      <w:pPr>
        <w:pStyle w:val="Caption"/>
        <w:spacing w:line="360" w:lineRule="auto"/>
        <w:jc w:val="center"/>
        <w:rPr>
          <w:color w:val="auto"/>
          <w:sz w:val="22"/>
          <w:szCs w:val="22"/>
        </w:rPr>
      </w:pPr>
      <w:bookmarkStart w:id="261" w:name="_Toc135163572"/>
      <w:bookmarkStart w:id="262" w:name="_Toc135163687"/>
      <w:bookmarkStart w:id="263" w:name="_Toc137473343"/>
      <w:r w:rsidRPr="00955669">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2.1</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3</w:t>
      </w:r>
      <w:r>
        <w:rPr>
          <w:color w:val="auto"/>
          <w:sz w:val="22"/>
          <w:szCs w:val="22"/>
        </w:rPr>
        <w:fldChar w:fldCharType="end"/>
      </w:r>
      <w:r>
        <w:rPr>
          <w:color w:val="auto"/>
          <w:sz w:val="22"/>
          <w:szCs w:val="22"/>
        </w:rPr>
        <w:t xml:space="preserve"> </w:t>
      </w:r>
      <w:r w:rsidRPr="00955669">
        <w:rPr>
          <w:color w:val="auto"/>
          <w:sz w:val="22"/>
          <w:szCs w:val="22"/>
        </w:rPr>
        <w:t>Chọn file dữ liệu cần import và đặt tên bảng dữ liệu mới</w:t>
      </w:r>
      <w:bookmarkEnd w:id="261"/>
      <w:bookmarkEnd w:id="262"/>
      <w:bookmarkEnd w:id="263"/>
    </w:p>
    <w:p w14:paraId="1AC656DC" w14:textId="77777777" w:rsidR="00097746" w:rsidRDefault="00097746" w:rsidP="00097746">
      <w:pPr>
        <w:rPr>
          <w:lang w:val="en-US"/>
        </w:rPr>
      </w:pPr>
    </w:p>
    <w:p w14:paraId="45FEF5D6" w14:textId="77777777" w:rsidR="00097746" w:rsidRDefault="00097746" w:rsidP="00097746">
      <w:pPr>
        <w:rPr>
          <w:lang w:val="en-US"/>
        </w:rPr>
      </w:pPr>
    </w:p>
    <w:p w14:paraId="6129EA42" w14:textId="77777777" w:rsidR="00097746" w:rsidRDefault="00097746" w:rsidP="00097746">
      <w:pPr>
        <w:rPr>
          <w:lang w:val="en-US"/>
        </w:rPr>
      </w:pPr>
    </w:p>
    <w:p w14:paraId="200CC5D0" w14:textId="77777777" w:rsidR="00097746" w:rsidRDefault="00097746" w:rsidP="00097746">
      <w:pPr>
        <w:rPr>
          <w:lang w:val="en-US"/>
        </w:rPr>
      </w:pPr>
    </w:p>
    <w:p w14:paraId="250D7C41" w14:textId="77777777" w:rsidR="00097746" w:rsidRDefault="00097746" w:rsidP="00097746">
      <w:pPr>
        <w:rPr>
          <w:lang w:val="en-US"/>
        </w:rPr>
      </w:pPr>
    </w:p>
    <w:p w14:paraId="11648C3A" w14:textId="77777777" w:rsidR="00097746" w:rsidRDefault="00097746" w:rsidP="00097746">
      <w:pPr>
        <w:rPr>
          <w:lang w:val="en-US"/>
        </w:rPr>
      </w:pPr>
    </w:p>
    <w:p w14:paraId="596452E7" w14:textId="77777777" w:rsidR="00097746" w:rsidRPr="0054788C" w:rsidRDefault="00097746" w:rsidP="00097746">
      <w:pPr>
        <w:rPr>
          <w:lang w:val="en-US"/>
        </w:rPr>
      </w:pPr>
    </w:p>
    <w:p w14:paraId="78CD4CD8" w14:textId="77777777" w:rsidR="00097746" w:rsidRDefault="00097746" w:rsidP="00097746">
      <w:pPr>
        <w:spacing w:line="360" w:lineRule="auto"/>
        <w:rPr>
          <w:rFonts w:cstheme="majorHAnsi"/>
          <w:szCs w:val="26"/>
          <w:lang w:val="en-US"/>
        </w:rPr>
      </w:pPr>
      <w:r>
        <w:rPr>
          <w:rFonts w:cstheme="majorHAnsi"/>
          <w:szCs w:val="26"/>
          <w:lang w:val="en-US"/>
        </w:rPr>
        <w:lastRenderedPageBreak/>
        <w:t xml:space="preserve">- </w:t>
      </w:r>
      <w:r w:rsidRPr="00C744DD">
        <w:rPr>
          <w:rFonts w:cstheme="majorHAnsi"/>
          <w:b/>
          <w:bCs/>
          <w:szCs w:val="26"/>
          <w:lang w:val="en-US"/>
        </w:rPr>
        <w:t>Bước 3</w:t>
      </w:r>
      <w:r>
        <w:rPr>
          <w:rFonts w:cstheme="majorHAnsi"/>
          <w:szCs w:val="26"/>
          <w:lang w:val="en-US"/>
        </w:rPr>
        <w:t xml:space="preserve">: Chọn </w:t>
      </w:r>
      <w:r w:rsidRPr="00BF6831">
        <w:rPr>
          <w:rFonts w:cstheme="majorHAnsi"/>
          <w:b/>
          <w:bCs/>
          <w:szCs w:val="26"/>
          <w:lang w:val="en-US"/>
        </w:rPr>
        <w:t>Preview Data</w:t>
      </w:r>
      <w:r>
        <w:rPr>
          <w:rFonts w:cstheme="majorHAnsi"/>
          <w:szCs w:val="26"/>
          <w:lang w:val="en-US"/>
        </w:rPr>
        <w:t xml:space="preserve"> để xem lại dữ liệu đã import và nhấn </w:t>
      </w:r>
      <w:r w:rsidRPr="004875D9">
        <w:rPr>
          <w:rFonts w:cstheme="majorHAnsi"/>
          <w:b/>
          <w:bCs/>
          <w:szCs w:val="26"/>
          <w:lang w:val="en-US"/>
        </w:rPr>
        <w:t>Next</w:t>
      </w:r>
    </w:p>
    <w:p w14:paraId="7709EE01" w14:textId="77777777" w:rsidR="00097746" w:rsidRDefault="00097746" w:rsidP="00097746">
      <w:pPr>
        <w:keepNext/>
        <w:spacing w:line="360" w:lineRule="auto"/>
      </w:pPr>
      <w:r>
        <w:rPr>
          <w:noProof/>
        </w:rPr>
        <w:drawing>
          <wp:inline distT="0" distB="0" distL="0" distR="0" wp14:anchorId="5EFDFB63" wp14:editId="50A1E3C0">
            <wp:extent cx="6229350" cy="6406515"/>
            <wp:effectExtent l="0" t="0" r="0" b="0"/>
            <wp:docPr id="28747739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77390" name="Picture 1" descr="A screenshot of a computer&#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6229350" cy="6406515"/>
                    </a:xfrm>
                    <a:prstGeom prst="rect">
                      <a:avLst/>
                    </a:prstGeom>
                  </pic:spPr>
                </pic:pic>
              </a:graphicData>
            </a:graphic>
          </wp:inline>
        </w:drawing>
      </w:r>
    </w:p>
    <w:p w14:paraId="52FCA029" w14:textId="2E750A2F" w:rsidR="00097746" w:rsidRDefault="00097746" w:rsidP="00097746">
      <w:pPr>
        <w:pStyle w:val="Caption"/>
        <w:spacing w:line="360" w:lineRule="auto"/>
        <w:jc w:val="center"/>
        <w:rPr>
          <w:color w:val="auto"/>
          <w:sz w:val="22"/>
          <w:szCs w:val="22"/>
        </w:rPr>
      </w:pPr>
      <w:bookmarkStart w:id="264" w:name="_Toc135163573"/>
      <w:bookmarkStart w:id="265" w:name="_Toc135163688"/>
      <w:bookmarkStart w:id="266" w:name="_Toc137473344"/>
      <w:r w:rsidRPr="00014D5A">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2.1</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4</w:t>
      </w:r>
      <w:r>
        <w:rPr>
          <w:color w:val="auto"/>
          <w:sz w:val="22"/>
          <w:szCs w:val="22"/>
        </w:rPr>
        <w:fldChar w:fldCharType="end"/>
      </w:r>
      <w:r w:rsidRPr="00014D5A">
        <w:rPr>
          <w:color w:val="auto"/>
          <w:sz w:val="22"/>
          <w:szCs w:val="22"/>
        </w:rPr>
        <w:t xml:space="preserve"> Xem lại dữ liệu đã import</w:t>
      </w:r>
      <w:bookmarkEnd w:id="264"/>
      <w:bookmarkEnd w:id="265"/>
      <w:bookmarkEnd w:id="266"/>
    </w:p>
    <w:p w14:paraId="40993237" w14:textId="77777777" w:rsidR="00097746" w:rsidRDefault="00097746" w:rsidP="00097746">
      <w:pPr>
        <w:rPr>
          <w:lang w:val="en-US"/>
        </w:rPr>
      </w:pPr>
    </w:p>
    <w:p w14:paraId="50284258" w14:textId="77777777" w:rsidR="00097746" w:rsidRDefault="00097746" w:rsidP="00097746">
      <w:pPr>
        <w:rPr>
          <w:lang w:val="en-US"/>
        </w:rPr>
      </w:pPr>
    </w:p>
    <w:p w14:paraId="3386060F" w14:textId="77777777" w:rsidR="00097746" w:rsidRDefault="00097746" w:rsidP="00097746">
      <w:pPr>
        <w:rPr>
          <w:lang w:val="en-US"/>
        </w:rPr>
      </w:pPr>
    </w:p>
    <w:p w14:paraId="37A329FE" w14:textId="77777777" w:rsidR="00097746" w:rsidRDefault="00097746" w:rsidP="00097746">
      <w:pPr>
        <w:rPr>
          <w:lang w:val="en-US"/>
        </w:rPr>
      </w:pPr>
    </w:p>
    <w:p w14:paraId="098EC620" w14:textId="77777777" w:rsidR="00097746" w:rsidRDefault="00097746" w:rsidP="00097746">
      <w:pPr>
        <w:rPr>
          <w:lang w:val="en-US"/>
        </w:rPr>
      </w:pPr>
    </w:p>
    <w:p w14:paraId="45536CBA" w14:textId="77777777" w:rsidR="00097746" w:rsidRPr="0054788C" w:rsidRDefault="00097746" w:rsidP="00097746">
      <w:pPr>
        <w:rPr>
          <w:lang w:val="en-US"/>
        </w:rPr>
      </w:pPr>
    </w:p>
    <w:p w14:paraId="2C7EF0C4" w14:textId="77777777" w:rsidR="00097746" w:rsidRDefault="00097746" w:rsidP="00097746">
      <w:pPr>
        <w:spacing w:line="360" w:lineRule="auto"/>
        <w:rPr>
          <w:rFonts w:cstheme="majorHAnsi"/>
          <w:szCs w:val="26"/>
          <w:lang w:val="en-US"/>
        </w:rPr>
      </w:pPr>
      <w:r>
        <w:rPr>
          <w:rFonts w:cstheme="majorHAnsi"/>
          <w:szCs w:val="26"/>
          <w:lang w:val="en-US"/>
        </w:rPr>
        <w:lastRenderedPageBreak/>
        <w:t xml:space="preserve">- </w:t>
      </w:r>
      <w:r w:rsidRPr="00C744DD">
        <w:rPr>
          <w:rFonts w:cstheme="majorHAnsi"/>
          <w:b/>
          <w:bCs/>
          <w:szCs w:val="26"/>
          <w:lang w:val="en-US"/>
        </w:rPr>
        <w:t>Bước 4</w:t>
      </w:r>
      <w:r>
        <w:rPr>
          <w:rFonts w:cstheme="majorHAnsi"/>
          <w:szCs w:val="26"/>
          <w:lang w:val="en-US"/>
        </w:rPr>
        <w:t xml:space="preserve">: </w:t>
      </w:r>
      <w:r w:rsidRPr="00C744DD">
        <w:rPr>
          <w:rFonts w:cstheme="majorHAnsi"/>
          <w:szCs w:val="26"/>
          <w:lang w:val="en-US"/>
        </w:rPr>
        <w:t xml:space="preserve">Chỉnh sửa kiểu dữ liệu, khóa, và </w:t>
      </w:r>
      <w:r>
        <w:rPr>
          <w:rFonts w:cstheme="majorHAnsi"/>
          <w:szCs w:val="26"/>
          <w:lang w:val="en-US"/>
        </w:rPr>
        <w:t xml:space="preserve">các </w:t>
      </w:r>
      <w:r w:rsidRPr="00C744DD">
        <w:rPr>
          <w:rFonts w:cstheme="majorHAnsi"/>
          <w:szCs w:val="26"/>
          <w:lang w:val="en-US"/>
        </w:rPr>
        <w:t>thuộc tính có thể là null</w:t>
      </w:r>
      <w:r>
        <w:rPr>
          <w:rFonts w:cstheme="majorHAnsi"/>
          <w:szCs w:val="26"/>
          <w:lang w:val="en-US"/>
        </w:rPr>
        <w:t xml:space="preserve"> </w:t>
      </w:r>
      <w:r w:rsidRPr="004B3E93">
        <w:rPr>
          <w:rFonts w:cstheme="majorHAnsi"/>
          <w:szCs w:val="26"/>
          <w:lang w:val="en-US"/>
        </w:rPr>
        <w:sym w:font="Wingdings" w:char="F0E0"/>
      </w:r>
      <w:r>
        <w:rPr>
          <w:rFonts w:cstheme="majorHAnsi"/>
          <w:szCs w:val="26"/>
          <w:lang w:val="en-US"/>
        </w:rPr>
        <w:t xml:space="preserve"> c</w:t>
      </w:r>
      <w:r w:rsidRPr="00C744DD">
        <w:rPr>
          <w:rFonts w:cstheme="majorHAnsi"/>
          <w:szCs w:val="26"/>
          <w:lang w:val="en-US"/>
        </w:rPr>
        <w:t xml:space="preserve">họn </w:t>
      </w:r>
      <w:r w:rsidRPr="004B3E93">
        <w:rPr>
          <w:rFonts w:cstheme="majorHAnsi"/>
          <w:b/>
          <w:bCs/>
          <w:szCs w:val="26"/>
          <w:lang w:val="en-US"/>
        </w:rPr>
        <w:t>Next</w:t>
      </w:r>
      <w:r w:rsidRPr="00C744DD">
        <w:rPr>
          <w:rFonts w:cstheme="majorHAnsi"/>
          <w:szCs w:val="26"/>
          <w:lang w:val="en-US"/>
        </w:rPr>
        <w:t>.</w:t>
      </w:r>
    </w:p>
    <w:p w14:paraId="1CE756D6" w14:textId="77777777" w:rsidR="00097746" w:rsidRDefault="00097746" w:rsidP="00097746">
      <w:pPr>
        <w:keepNext/>
        <w:spacing w:line="360" w:lineRule="auto"/>
      </w:pPr>
      <w:r>
        <w:rPr>
          <w:noProof/>
        </w:rPr>
        <w:drawing>
          <wp:inline distT="0" distB="0" distL="0" distR="0" wp14:anchorId="6DAB0DF8" wp14:editId="5643DF66">
            <wp:extent cx="6229350" cy="6398260"/>
            <wp:effectExtent l="0" t="0" r="0" b="2540"/>
            <wp:docPr id="10788929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892937"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229350" cy="6398260"/>
                    </a:xfrm>
                    <a:prstGeom prst="rect">
                      <a:avLst/>
                    </a:prstGeom>
                  </pic:spPr>
                </pic:pic>
              </a:graphicData>
            </a:graphic>
          </wp:inline>
        </w:drawing>
      </w:r>
    </w:p>
    <w:p w14:paraId="71FB1C17" w14:textId="703C0BB9" w:rsidR="00097746" w:rsidRDefault="00097746" w:rsidP="00097746">
      <w:pPr>
        <w:pStyle w:val="Caption"/>
        <w:spacing w:line="360" w:lineRule="auto"/>
        <w:jc w:val="center"/>
        <w:rPr>
          <w:color w:val="auto"/>
          <w:sz w:val="22"/>
          <w:szCs w:val="22"/>
        </w:rPr>
      </w:pPr>
      <w:bookmarkStart w:id="267" w:name="_Toc135163574"/>
      <w:bookmarkStart w:id="268" w:name="_Toc135163689"/>
      <w:bookmarkStart w:id="269" w:name="_Toc137473345"/>
      <w:r w:rsidRPr="007E2F76">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2.1</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5</w:t>
      </w:r>
      <w:r>
        <w:rPr>
          <w:color w:val="auto"/>
          <w:sz w:val="22"/>
          <w:szCs w:val="22"/>
        </w:rPr>
        <w:fldChar w:fldCharType="end"/>
      </w:r>
      <w:r w:rsidRPr="007E2F76">
        <w:rPr>
          <w:color w:val="auto"/>
          <w:sz w:val="22"/>
          <w:szCs w:val="22"/>
        </w:rPr>
        <w:t xml:space="preserve"> Thiết lập các thông số cho các thuộc tính dữ liệu</w:t>
      </w:r>
      <w:bookmarkEnd w:id="267"/>
      <w:bookmarkEnd w:id="268"/>
      <w:bookmarkEnd w:id="269"/>
    </w:p>
    <w:p w14:paraId="4971A214" w14:textId="77777777" w:rsidR="00097746" w:rsidRDefault="00097746" w:rsidP="00097746">
      <w:pPr>
        <w:rPr>
          <w:lang w:val="en-US"/>
        </w:rPr>
      </w:pPr>
    </w:p>
    <w:p w14:paraId="2763BFB2" w14:textId="77777777" w:rsidR="00097746" w:rsidRDefault="00097746" w:rsidP="00097746">
      <w:pPr>
        <w:rPr>
          <w:lang w:val="en-US"/>
        </w:rPr>
      </w:pPr>
    </w:p>
    <w:p w14:paraId="38BDCEC1" w14:textId="77777777" w:rsidR="00097746" w:rsidRDefault="00097746" w:rsidP="00097746">
      <w:pPr>
        <w:rPr>
          <w:lang w:val="en-US"/>
        </w:rPr>
      </w:pPr>
    </w:p>
    <w:p w14:paraId="64B199B4" w14:textId="77777777" w:rsidR="00097746" w:rsidRDefault="00097746" w:rsidP="00097746">
      <w:pPr>
        <w:rPr>
          <w:lang w:val="en-US"/>
        </w:rPr>
      </w:pPr>
    </w:p>
    <w:p w14:paraId="0C627532" w14:textId="77777777" w:rsidR="00097746" w:rsidRDefault="00097746" w:rsidP="00097746">
      <w:pPr>
        <w:rPr>
          <w:lang w:val="en-US"/>
        </w:rPr>
      </w:pPr>
    </w:p>
    <w:p w14:paraId="3836BABC" w14:textId="77777777" w:rsidR="00097746" w:rsidRPr="0054788C" w:rsidRDefault="00097746" w:rsidP="00097746">
      <w:pPr>
        <w:rPr>
          <w:lang w:val="en-US"/>
        </w:rPr>
      </w:pPr>
    </w:p>
    <w:p w14:paraId="26A68149" w14:textId="77777777" w:rsidR="00097746" w:rsidRDefault="00097746" w:rsidP="00097746">
      <w:pPr>
        <w:spacing w:line="360" w:lineRule="auto"/>
        <w:rPr>
          <w:rFonts w:cstheme="majorHAnsi"/>
          <w:szCs w:val="26"/>
          <w:lang w:val="en-US"/>
        </w:rPr>
      </w:pPr>
      <w:r>
        <w:rPr>
          <w:rFonts w:cstheme="majorHAnsi"/>
          <w:szCs w:val="26"/>
          <w:lang w:val="en-US"/>
        </w:rPr>
        <w:lastRenderedPageBreak/>
        <w:t xml:space="preserve">- </w:t>
      </w:r>
      <w:r w:rsidRPr="00034E17">
        <w:rPr>
          <w:rFonts w:cstheme="majorHAnsi"/>
          <w:b/>
          <w:bCs/>
          <w:szCs w:val="26"/>
          <w:lang w:val="en-US"/>
        </w:rPr>
        <w:t>Bước 5:</w:t>
      </w:r>
      <w:r>
        <w:rPr>
          <w:rFonts w:cstheme="majorHAnsi"/>
          <w:szCs w:val="26"/>
          <w:lang w:val="en-US"/>
        </w:rPr>
        <w:t xml:space="preserve"> </w:t>
      </w:r>
      <w:r w:rsidRPr="00034E17">
        <w:rPr>
          <w:rFonts w:cstheme="majorHAnsi"/>
          <w:szCs w:val="26"/>
          <w:lang w:val="en-US"/>
        </w:rPr>
        <w:t xml:space="preserve">Nhấn </w:t>
      </w:r>
      <w:r w:rsidRPr="00034E17">
        <w:rPr>
          <w:rFonts w:cstheme="majorHAnsi"/>
          <w:b/>
          <w:bCs/>
          <w:szCs w:val="26"/>
          <w:lang w:val="en-US"/>
        </w:rPr>
        <w:t>Finish</w:t>
      </w:r>
      <w:r w:rsidRPr="00034E17">
        <w:rPr>
          <w:rFonts w:cstheme="majorHAnsi"/>
          <w:szCs w:val="26"/>
          <w:lang w:val="en-US"/>
        </w:rPr>
        <w:t xml:space="preserve"> và </w:t>
      </w:r>
      <w:r w:rsidRPr="00034E17">
        <w:rPr>
          <w:rFonts w:cstheme="majorHAnsi"/>
          <w:b/>
          <w:bCs/>
          <w:szCs w:val="26"/>
          <w:lang w:val="en-US"/>
        </w:rPr>
        <w:t>Close</w:t>
      </w:r>
      <w:r w:rsidRPr="00034E17">
        <w:rPr>
          <w:rFonts w:cstheme="majorHAnsi"/>
          <w:szCs w:val="26"/>
          <w:lang w:val="en-US"/>
        </w:rPr>
        <w:t>.</w:t>
      </w:r>
    </w:p>
    <w:p w14:paraId="5CBA8FD4" w14:textId="77777777" w:rsidR="00097746" w:rsidRDefault="00097746" w:rsidP="005E4711">
      <w:pPr>
        <w:keepNext/>
        <w:spacing w:line="360" w:lineRule="auto"/>
        <w:jc w:val="center"/>
      </w:pPr>
      <w:r>
        <w:rPr>
          <w:noProof/>
        </w:rPr>
        <w:drawing>
          <wp:inline distT="0" distB="0" distL="0" distR="0" wp14:anchorId="04DE3316" wp14:editId="5B5A7D1A">
            <wp:extent cx="6229350" cy="6390640"/>
            <wp:effectExtent l="0" t="0" r="0" b="0"/>
            <wp:docPr id="1805571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71225" name="Picture 1"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229350" cy="6390640"/>
                    </a:xfrm>
                    <a:prstGeom prst="rect">
                      <a:avLst/>
                    </a:prstGeom>
                  </pic:spPr>
                </pic:pic>
              </a:graphicData>
            </a:graphic>
          </wp:inline>
        </w:drawing>
      </w:r>
    </w:p>
    <w:p w14:paraId="7C2CAEB3" w14:textId="52D6C176" w:rsidR="00097746" w:rsidRPr="007E2F76" w:rsidRDefault="00097746" w:rsidP="00097746">
      <w:pPr>
        <w:pStyle w:val="Caption"/>
        <w:spacing w:line="360" w:lineRule="auto"/>
        <w:jc w:val="center"/>
        <w:rPr>
          <w:rFonts w:cstheme="majorHAnsi"/>
          <w:color w:val="auto"/>
          <w:sz w:val="22"/>
          <w:szCs w:val="22"/>
        </w:rPr>
      </w:pPr>
      <w:bookmarkStart w:id="270" w:name="_Toc135163575"/>
      <w:bookmarkStart w:id="271" w:name="_Toc135163690"/>
      <w:bookmarkStart w:id="272" w:name="_Toc137473346"/>
      <w:r w:rsidRPr="007E2F76">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2.1</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6</w:t>
      </w:r>
      <w:r>
        <w:rPr>
          <w:color w:val="auto"/>
          <w:sz w:val="22"/>
          <w:szCs w:val="22"/>
        </w:rPr>
        <w:fldChar w:fldCharType="end"/>
      </w:r>
      <w:r w:rsidRPr="007E2F76">
        <w:rPr>
          <w:color w:val="auto"/>
          <w:sz w:val="22"/>
          <w:szCs w:val="22"/>
        </w:rPr>
        <w:t xml:space="preserve"> Hoàn thành việc import dữ liệu</w:t>
      </w:r>
      <w:bookmarkEnd w:id="270"/>
      <w:bookmarkEnd w:id="271"/>
      <w:bookmarkEnd w:id="272"/>
    </w:p>
    <w:p w14:paraId="4371D51B" w14:textId="77777777" w:rsidR="005E4711" w:rsidRDefault="00097746" w:rsidP="00097746">
      <w:pPr>
        <w:keepNext/>
        <w:spacing w:line="360" w:lineRule="auto"/>
        <w:rPr>
          <w:noProof/>
          <w:lang w:val="en-US"/>
        </w:rPr>
      </w:pPr>
      <w:r w:rsidRPr="001F537A">
        <w:rPr>
          <w:rFonts w:cstheme="majorHAnsi"/>
          <w:b/>
          <w:bCs/>
          <w:szCs w:val="26"/>
          <w:lang w:val="en-US"/>
        </w:rPr>
        <w:lastRenderedPageBreak/>
        <w:t>- Bước 6:</w:t>
      </w:r>
      <w:r w:rsidRPr="00D21E3D">
        <w:rPr>
          <w:noProof/>
        </w:rPr>
        <w:t xml:space="preserve"> </w:t>
      </w:r>
      <w:r>
        <w:rPr>
          <w:noProof/>
          <w:lang w:val="en-US"/>
        </w:rPr>
        <w:t>Kiểm tra dữ liệu trong database</w:t>
      </w:r>
    </w:p>
    <w:p w14:paraId="5936FE70" w14:textId="5E60D254" w:rsidR="00097746" w:rsidRDefault="00097746" w:rsidP="005E4711">
      <w:pPr>
        <w:keepNext/>
        <w:spacing w:line="360" w:lineRule="auto"/>
        <w:jc w:val="center"/>
      </w:pPr>
      <w:r>
        <w:rPr>
          <w:noProof/>
        </w:rPr>
        <w:drawing>
          <wp:inline distT="0" distB="0" distL="0" distR="0" wp14:anchorId="397E2B6F" wp14:editId="385504C3">
            <wp:extent cx="6229350" cy="4173855"/>
            <wp:effectExtent l="0" t="0" r="0" b="0"/>
            <wp:docPr id="1530062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62051"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229350" cy="4173855"/>
                    </a:xfrm>
                    <a:prstGeom prst="rect">
                      <a:avLst/>
                    </a:prstGeom>
                  </pic:spPr>
                </pic:pic>
              </a:graphicData>
            </a:graphic>
          </wp:inline>
        </w:drawing>
      </w:r>
    </w:p>
    <w:p w14:paraId="2DCC00CE" w14:textId="276AFB8A" w:rsidR="00097746" w:rsidRPr="0034227D" w:rsidRDefault="00097746" w:rsidP="00097746">
      <w:pPr>
        <w:pStyle w:val="Caption"/>
        <w:spacing w:line="360" w:lineRule="auto"/>
        <w:jc w:val="center"/>
        <w:rPr>
          <w:rFonts w:cstheme="majorHAnsi"/>
          <w:color w:val="auto"/>
          <w:sz w:val="22"/>
          <w:szCs w:val="22"/>
        </w:rPr>
      </w:pPr>
      <w:bookmarkStart w:id="273" w:name="_Toc135163576"/>
      <w:bookmarkStart w:id="274" w:name="_Toc135163691"/>
      <w:bookmarkStart w:id="275" w:name="_Toc137473347"/>
      <w:r w:rsidRPr="00167E98">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2.1</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7</w:t>
      </w:r>
      <w:r>
        <w:rPr>
          <w:color w:val="auto"/>
          <w:sz w:val="22"/>
          <w:szCs w:val="22"/>
        </w:rPr>
        <w:fldChar w:fldCharType="end"/>
      </w:r>
      <w:r w:rsidRPr="00167E98">
        <w:rPr>
          <w:color w:val="auto"/>
          <w:sz w:val="22"/>
          <w:szCs w:val="22"/>
        </w:rPr>
        <w:t xml:space="preserve"> Dữ liệu sau khi import</w:t>
      </w:r>
      <w:bookmarkEnd w:id="273"/>
      <w:bookmarkEnd w:id="274"/>
      <w:bookmarkEnd w:id="275"/>
    </w:p>
    <w:p w14:paraId="0647AAD1" w14:textId="77777777" w:rsidR="00097746" w:rsidRDefault="00097746" w:rsidP="005E4711">
      <w:pPr>
        <w:pStyle w:val="Heading2"/>
        <w:numPr>
          <w:ilvl w:val="1"/>
          <w:numId w:val="1"/>
        </w:numPr>
        <w:spacing w:line="360" w:lineRule="auto"/>
        <w:ind w:left="576" w:hanging="576"/>
      </w:pPr>
      <w:bookmarkStart w:id="276" w:name="_Toc135163515"/>
      <w:r w:rsidRPr="00B73F3D">
        <w:t>Tạo Project SSIS trong Visual Studio 2022</w:t>
      </w:r>
      <w:bookmarkEnd w:id="276"/>
    </w:p>
    <w:p w14:paraId="0670CE73" w14:textId="77777777" w:rsidR="00097746" w:rsidRDefault="00097746" w:rsidP="005E4711">
      <w:pPr>
        <w:pStyle w:val="Heading3"/>
        <w:spacing w:line="360" w:lineRule="auto"/>
      </w:pPr>
      <w:bookmarkStart w:id="277" w:name="_Toc135163516"/>
      <w:r>
        <w:t>Tạo project</w:t>
      </w:r>
      <w:bookmarkEnd w:id="277"/>
    </w:p>
    <w:p w14:paraId="30ACBFEF" w14:textId="77777777" w:rsidR="00097746" w:rsidRPr="00B73F3D" w:rsidRDefault="00097746" w:rsidP="005E4711">
      <w:pPr>
        <w:spacing w:line="360" w:lineRule="auto"/>
        <w:rPr>
          <w:lang w:val="en-US"/>
        </w:rPr>
      </w:pPr>
      <w:r>
        <w:rPr>
          <w:lang w:val="en-US"/>
        </w:rPr>
        <w:t xml:space="preserve">- </w:t>
      </w:r>
      <w:r w:rsidRPr="00E16D5F">
        <w:rPr>
          <w:b/>
          <w:bCs/>
          <w:lang w:val="en-US"/>
        </w:rPr>
        <w:t>Bước 1</w:t>
      </w:r>
      <w:r>
        <w:rPr>
          <w:lang w:val="en-US"/>
        </w:rPr>
        <w:t xml:space="preserve">: </w:t>
      </w:r>
      <w:r w:rsidRPr="00221668">
        <w:rPr>
          <w:lang w:val="en-US"/>
        </w:rPr>
        <w:t xml:space="preserve">Tạo một </w:t>
      </w:r>
      <w:r>
        <w:rPr>
          <w:lang w:val="en-US"/>
        </w:rPr>
        <w:t xml:space="preserve">project </w:t>
      </w:r>
      <w:r w:rsidRPr="00221668">
        <w:rPr>
          <w:lang w:val="en-US"/>
        </w:rPr>
        <w:t>Integration Services Project tại Visual Studio</w:t>
      </w:r>
    </w:p>
    <w:p w14:paraId="6E4C0977" w14:textId="77777777" w:rsidR="00097746" w:rsidRDefault="00097746" w:rsidP="00097746">
      <w:pPr>
        <w:keepNext/>
        <w:spacing w:line="360" w:lineRule="auto"/>
      </w:pPr>
      <w:r>
        <w:rPr>
          <w:noProof/>
        </w:rPr>
        <w:lastRenderedPageBreak/>
        <w:drawing>
          <wp:inline distT="0" distB="0" distL="0" distR="0" wp14:anchorId="30A47299" wp14:editId="2FCD358B">
            <wp:extent cx="6229350" cy="3205480"/>
            <wp:effectExtent l="0" t="0" r="0" b="0"/>
            <wp:docPr id="208649360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93601" name="Picture 1"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29350" cy="3205480"/>
                    </a:xfrm>
                    <a:prstGeom prst="rect">
                      <a:avLst/>
                    </a:prstGeom>
                  </pic:spPr>
                </pic:pic>
              </a:graphicData>
            </a:graphic>
          </wp:inline>
        </w:drawing>
      </w:r>
    </w:p>
    <w:p w14:paraId="76140BAB" w14:textId="4109A206" w:rsidR="00097746" w:rsidRPr="006F202B" w:rsidRDefault="00097746" w:rsidP="00097746">
      <w:pPr>
        <w:pStyle w:val="Caption"/>
        <w:spacing w:line="360" w:lineRule="auto"/>
        <w:jc w:val="center"/>
        <w:rPr>
          <w:color w:val="auto"/>
          <w:sz w:val="22"/>
          <w:szCs w:val="22"/>
        </w:rPr>
      </w:pPr>
      <w:bookmarkStart w:id="278" w:name="_Toc135163577"/>
      <w:bookmarkStart w:id="279" w:name="_Toc135163692"/>
      <w:bookmarkStart w:id="280" w:name="_Toc137473348"/>
      <w:r w:rsidRPr="006F202B">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1</w:t>
      </w:r>
      <w:r>
        <w:rPr>
          <w:color w:val="auto"/>
          <w:sz w:val="22"/>
          <w:szCs w:val="22"/>
        </w:rPr>
        <w:fldChar w:fldCharType="end"/>
      </w:r>
      <w:r w:rsidRPr="006F202B">
        <w:rPr>
          <w:color w:val="auto"/>
          <w:sz w:val="22"/>
          <w:szCs w:val="22"/>
        </w:rPr>
        <w:t xml:space="preserve"> Tạo project Integration Services Project</w:t>
      </w:r>
      <w:bookmarkEnd w:id="278"/>
      <w:bookmarkEnd w:id="279"/>
      <w:bookmarkEnd w:id="280"/>
    </w:p>
    <w:p w14:paraId="7A109F9F" w14:textId="77777777" w:rsidR="00097746" w:rsidRDefault="00097746" w:rsidP="00097746">
      <w:pPr>
        <w:spacing w:line="360" w:lineRule="auto"/>
        <w:rPr>
          <w:lang w:val="en-US"/>
        </w:rPr>
      </w:pPr>
      <w:r w:rsidRPr="007C32F8">
        <w:rPr>
          <w:b/>
          <w:bCs/>
          <w:lang w:val="en-US"/>
        </w:rPr>
        <w:t>- Bước 2:</w:t>
      </w:r>
      <w:r>
        <w:rPr>
          <w:lang w:val="en-US"/>
        </w:rPr>
        <w:t xml:space="preserve"> Đặt tên cho project là LIQUORSALES_SSIS</w:t>
      </w:r>
    </w:p>
    <w:p w14:paraId="6AC88461" w14:textId="77777777" w:rsidR="00097746" w:rsidRDefault="00097746" w:rsidP="00097746">
      <w:pPr>
        <w:keepNext/>
        <w:spacing w:line="360" w:lineRule="auto"/>
      </w:pPr>
      <w:r>
        <w:rPr>
          <w:noProof/>
        </w:rPr>
        <w:drawing>
          <wp:inline distT="0" distB="0" distL="0" distR="0" wp14:anchorId="6E8BE6CA" wp14:editId="0821D6A9">
            <wp:extent cx="6229350" cy="3973195"/>
            <wp:effectExtent l="0" t="0" r="0" b="8255"/>
            <wp:docPr id="9663045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04580" name="Picture 1"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6229350" cy="3973195"/>
                    </a:xfrm>
                    <a:prstGeom prst="rect">
                      <a:avLst/>
                    </a:prstGeom>
                  </pic:spPr>
                </pic:pic>
              </a:graphicData>
            </a:graphic>
          </wp:inline>
        </w:drawing>
      </w:r>
    </w:p>
    <w:p w14:paraId="298B738D" w14:textId="51978A43" w:rsidR="00097746" w:rsidRDefault="00097746" w:rsidP="00097746">
      <w:pPr>
        <w:pStyle w:val="Caption"/>
        <w:spacing w:line="360" w:lineRule="auto"/>
        <w:jc w:val="center"/>
        <w:rPr>
          <w:color w:val="auto"/>
          <w:sz w:val="22"/>
          <w:szCs w:val="22"/>
        </w:rPr>
      </w:pPr>
      <w:bookmarkStart w:id="281" w:name="_Toc135163578"/>
      <w:bookmarkStart w:id="282" w:name="_Toc135163693"/>
      <w:bookmarkStart w:id="283" w:name="_Toc137473349"/>
      <w:r w:rsidRPr="007C32F8">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2</w:t>
      </w:r>
      <w:r>
        <w:rPr>
          <w:color w:val="auto"/>
          <w:sz w:val="22"/>
          <w:szCs w:val="22"/>
        </w:rPr>
        <w:fldChar w:fldCharType="end"/>
      </w:r>
      <w:r w:rsidRPr="007C32F8">
        <w:rPr>
          <w:color w:val="auto"/>
          <w:sz w:val="22"/>
          <w:szCs w:val="22"/>
        </w:rPr>
        <w:t xml:space="preserve"> Đặt tên cho project</w:t>
      </w:r>
      <w:bookmarkEnd w:id="281"/>
      <w:bookmarkEnd w:id="282"/>
      <w:bookmarkEnd w:id="283"/>
    </w:p>
    <w:p w14:paraId="65DCBADE" w14:textId="77777777" w:rsidR="00097746" w:rsidRDefault="00097746" w:rsidP="00097746">
      <w:pPr>
        <w:spacing w:line="360" w:lineRule="auto"/>
        <w:rPr>
          <w:lang w:val="en-US"/>
        </w:rPr>
      </w:pPr>
    </w:p>
    <w:p w14:paraId="5FF9BDE6" w14:textId="77777777" w:rsidR="00097746" w:rsidRDefault="00097746" w:rsidP="005E4711">
      <w:pPr>
        <w:pStyle w:val="Style1"/>
        <w:spacing w:line="360" w:lineRule="auto"/>
      </w:pPr>
      <w:bookmarkStart w:id="284" w:name="_Toc135163517"/>
      <w:r>
        <w:lastRenderedPageBreak/>
        <w:t>Tạo kết nối đến Database</w:t>
      </w:r>
      <w:bookmarkEnd w:id="284"/>
    </w:p>
    <w:p w14:paraId="0AF705F0" w14:textId="77777777" w:rsidR="00097746" w:rsidRPr="007747FC" w:rsidRDefault="00097746" w:rsidP="005E4711">
      <w:pPr>
        <w:pStyle w:val="ListParagraph"/>
        <w:numPr>
          <w:ilvl w:val="0"/>
          <w:numId w:val="4"/>
        </w:numPr>
        <w:spacing w:after="0" w:line="360" w:lineRule="auto"/>
        <w:jc w:val="left"/>
        <w:rPr>
          <w:rFonts w:ascii="Times New Roman" w:hAnsi="Times New Roman"/>
        </w:rPr>
      </w:pPr>
      <w:r w:rsidRPr="007747FC">
        <w:rPr>
          <w:rFonts w:ascii="Times New Roman" w:hAnsi="Times New Roman"/>
        </w:rPr>
        <w:t>Tạo kết nối đến database LiquorSalesOriginal</w:t>
      </w:r>
    </w:p>
    <w:p w14:paraId="41AB7273" w14:textId="77777777" w:rsidR="00097746" w:rsidRDefault="00097746" w:rsidP="005E4711">
      <w:pPr>
        <w:spacing w:after="0" w:line="360" w:lineRule="auto"/>
        <w:rPr>
          <w:lang w:val="en-US"/>
        </w:rPr>
      </w:pPr>
      <w:r w:rsidRPr="009B1F5E">
        <w:rPr>
          <w:b/>
          <w:bCs/>
          <w:lang w:val="en-US"/>
        </w:rPr>
        <w:t>- Bước 1:</w:t>
      </w:r>
      <w:r>
        <w:rPr>
          <w:lang w:val="en-US"/>
        </w:rPr>
        <w:t xml:space="preserve"> </w:t>
      </w:r>
      <w:r>
        <w:rPr>
          <w:rFonts w:cs="Times New Roman"/>
          <w:szCs w:val="26"/>
        </w:rPr>
        <w:t xml:space="preserve">Tại cửa sổ </w:t>
      </w:r>
      <w:r w:rsidRPr="00A319B4">
        <w:rPr>
          <w:rFonts w:cs="Times New Roman"/>
          <w:b/>
          <w:bCs/>
          <w:szCs w:val="26"/>
        </w:rPr>
        <w:t>Solution Explorer</w:t>
      </w:r>
      <w:r>
        <w:rPr>
          <w:rFonts w:cs="Times New Roman"/>
          <w:szCs w:val="26"/>
        </w:rPr>
        <w:t xml:space="preserve">, click phải chọn </w:t>
      </w:r>
      <w:r w:rsidRPr="00A319B4">
        <w:rPr>
          <w:rFonts w:cs="Times New Roman"/>
          <w:b/>
          <w:bCs/>
          <w:szCs w:val="26"/>
        </w:rPr>
        <w:t>New Connection Manager</w:t>
      </w:r>
    </w:p>
    <w:p w14:paraId="69526A56" w14:textId="77777777" w:rsidR="00097746" w:rsidRDefault="00097746" w:rsidP="00097746">
      <w:pPr>
        <w:keepNext/>
        <w:spacing w:line="360" w:lineRule="auto"/>
        <w:jc w:val="center"/>
      </w:pPr>
      <w:r>
        <w:rPr>
          <w:noProof/>
        </w:rPr>
        <w:drawing>
          <wp:inline distT="0" distB="0" distL="0" distR="0" wp14:anchorId="1534CDDD" wp14:editId="25CA612B">
            <wp:extent cx="2819400" cy="5838825"/>
            <wp:effectExtent l="0" t="0" r="0" b="9525"/>
            <wp:docPr id="13893110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311085" name="Picture 1"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2819400" cy="5838825"/>
                    </a:xfrm>
                    <a:prstGeom prst="rect">
                      <a:avLst/>
                    </a:prstGeom>
                  </pic:spPr>
                </pic:pic>
              </a:graphicData>
            </a:graphic>
          </wp:inline>
        </w:drawing>
      </w:r>
    </w:p>
    <w:p w14:paraId="19C646CD" w14:textId="703F0C19" w:rsidR="00097746" w:rsidRDefault="00097746" w:rsidP="00097746">
      <w:pPr>
        <w:pStyle w:val="Caption"/>
        <w:spacing w:line="360" w:lineRule="auto"/>
        <w:jc w:val="center"/>
        <w:rPr>
          <w:color w:val="auto"/>
          <w:sz w:val="22"/>
          <w:szCs w:val="22"/>
        </w:rPr>
      </w:pPr>
      <w:bookmarkStart w:id="285" w:name="_Toc135163579"/>
      <w:bookmarkStart w:id="286" w:name="_Toc135163694"/>
      <w:bookmarkStart w:id="287" w:name="_Toc137473350"/>
      <w:r w:rsidRPr="00F618BC">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3</w:t>
      </w:r>
      <w:r>
        <w:rPr>
          <w:color w:val="auto"/>
          <w:sz w:val="22"/>
          <w:szCs w:val="22"/>
        </w:rPr>
        <w:fldChar w:fldCharType="end"/>
      </w:r>
      <w:r w:rsidRPr="00F618BC">
        <w:rPr>
          <w:color w:val="auto"/>
          <w:sz w:val="22"/>
          <w:szCs w:val="22"/>
        </w:rPr>
        <w:t xml:space="preserve"> Tạo kết nối đến database</w:t>
      </w:r>
      <w:bookmarkEnd w:id="285"/>
      <w:bookmarkEnd w:id="286"/>
      <w:bookmarkEnd w:id="287"/>
    </w:p>
    <w:p w14:paraId="6696ECFA" w14:textId="77777777" w:rsidR="00097746" w:rsidRDefault="00097746" w:rsidP="00097746">
      <w:pPr>
        <w:rPr>
          <w:lang w:val="en-US"/>
        </w:rPr>
      </w:pPr>
    </w:p>
    <w:p w14:paraId="470E301A" w14:textId="77777777" w:rsidR="00097746" w:rsidRDefault="00097746" w:rsidP="00097746">
      <w:pPr>
        <w:rPr>
          <w:lang w:val="en-US"/>
        </w:rPr>
      </w:pPr>
    </w:p>
    <w:p w14:paraId="065823E6" w14:textId="77777777" w:rsidR="00097746" w:rsidRDefault="00097746" w:rsidP="00097746">
      <w:pPr>
        <w:rPr>
          <w:lang w:val="en-US"/>
        </w:rPr>
      </w:pPr>
    </w:p>
    <w:p w14:paraId="7E65E8D8" w14:textId="77777777" w:rsidR="00097746" w:rsidRDefault="00097746" w:rsidP="00097746">
      <w:pPr>
        <w:rPr>
          <w:lang w:val="en-US"/>
        </w:rPr>
      </w:pPr>
    </w:p>
    <w:p w14:paraId="26A2B2D0" w14:textId="77777777" w:rsidR="00097746" w:rsidRDefault="00097746" w:rsidP="00097746">
      <w:pPr>
        <w:rPr>
          <w:lang w:val="en-US"/>
        </w:rPr>
      </w:pPr>
    </w:p>
    <w:p w14:paraId="4AB29148" w14:textId="77777777" w:rsidR="00097746" w:rsidRPr="0054788C" w:rsidRDefault="00097746" w:rsidP="00097746">
      <w:pPr>
        <w:rPr>
          <w:lang w:val="en-US"/>
        </w:rPr>
      </w:pPr>
    </w:p>
    <w:p w14:paraId="3F7C4814" w14:textId="77777777" w:rsidR="00097746" w:rsidRPr="0054788C" w:rsidRDefault="00097746" w:rsidP="00097746">
      <w:pPr>
        <w:spacing w:line="360" w:lineRule="auto"/>
        <w:rPr>
          <w:rFonts w:cs="Times New Roman"/>
          <w:szCs w:val="26"/>
        </w:rPr>
      </w:pPr>
      <w:r>
        <w:rPr>
          <w:rFonts w:cs="Times New Roman"/>
          <w:szCs w:val="26"/>
        </w:rPr>
        <w:lastRenderedPageBreak/>
        <w:t xml:space="preserve">Chọn </w:t>
      </w:r>
      <w:r w:rsidRPr="003944ED">
        <w:rPr>
          <w:rFonts w:cs="Times New Roman"/>
          <w:b/>
          <w:bCs/>
          <w:szCs w:val="26"/>
        </w:rPr>
        <w:t>OLEDB</w:t>
      </w:r>
      <w:r>
        <w:rPr>
          <w:rFonts w:cs="Times New Roman"/>
          <w:szCs w:val="26"/>
        </w:rPr>
        <w:t xml:space="preserve"> , và nhấn </w:t>
      </w:r>
      <w:r w:rsidRPr="003944ED">
        <w:rPr>
          <w:rFonts w:cs="Times New Roman"/>
          <w:b/>
          <w:bCs/>
          <w:szCs w:val="26"/>
        </w:rPr>
        <w:t>Add</w:t>
      </w:r>
      <w:r>
        <w:rPr>
          <w:rFonts w:cs="Times New Roman"/>
          <w:szCs w:val="26"/>
        </w:rPr>
        <w:t xml:space="preserve"> để tạo kết nối mới tới </w:t>
      </w:r>
      <w:r w:rsidRPr="003944ED">
        <w:rPr>
          <w:rFonts w:cs="Times New Roman"/>
          <w:b/>
          <w:bCs/>
          <w:szCs w:val="26"/>
        </w:rPr>
        <w:t>database SQL Server</w:t>
      </w:r>
    </w:p>
    <w:p w14:paraId="1DE607B3" w14:textId="77777777" w:rsidR="00097746" w:rsidRDefault="00097746" w:rsidP="00097746">
      <w:pPr>
        <w:keepNext/>
        <w:spacing w:line="360" w:lineRule="auto"/>
        <w:jc w:val="center"/>
      </w:pPr>
      <w:r>
        <w:rPr>
          <w:noProof/>
        </w:rPr>
        <w:drawing>
          <wp:inline distT="0" distB="0" distL="0" distR="0" wp14:anchorId="5FFE65D7" wp14:editId="3D95E44A">
            <wp:extent cx="4591050" cy="5010150"/>
            <wp:effectExtent l="0" t="0" r="0" b="0"/>
            <wp:docPr id="7274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471" name="Picture 1"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591050" cy="5010150"/>
                    </a:xfrm>
                    <a:prstGeom prst="rect">
                      <a:avLst/>
                    </a:prstGeom>
                  </pic:spPr>
                </pic:pic>
              </a:graphicData>
            </a:graphic>
          </wp:inline>
        </w:drawing>
      </w:r>
    </w:p>
    <w:p w14:paraId="1CC22F1A" w14:textId="03C58AAF" w:rsidR="00097746" w:rsidRDefault="00097746" w:rsidP="00097746">
      <w:pPr>
        <w:pStyle w:val="Caption"/>
        <w:spacing w:line="360" w:lineRule="auto"/>
        <w:jc w:val="center"/>
        <w:rPr>
          <w:color w:val="auto"/>
          <w:sz w:val="22"/>
          <w:szCs w:val="22"/>
        </w:rPr>
      </w:pPr>
      <w:bookmarkStart w:id="288" w:name="_Toc135163580"/>
      <w:bookmarkStart w:id="289" w:name="_Toc135163695"/>
      <w:bookmarkStart w:id="290" w:name="_Toc137473351"/>
      <w:r w:rsidRPr="00CB4166">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4</w:t>
      </w:r>
      <w:r>
        <w:rPr>
          <w:color w:val="auto"/>
          <w:sz w:val="22"/>
          <w:szCs w:val="22"/>
        </w:rPr>
        <w:fldChar w:fldCharType="end"/>
      </w:r>
      <w:r w:rsidRPr="00CB4166">
        <w:rPr>
          <w:color w:val="auto"/>
          <w:sz w:val="22"/>
          <w:szCs w:val="22"/>
        </w:rPr>
        <w:t xml:space="preserve"> Chọn loại kết nối</w:t>
      </w:r>
      <w:bookmarkEnd w:id="288"/>
      <w:bookmarkEnd w:id="289"/>
      <w:bookmarkEnd w:id="290"/>
    </w:p>
    <w:p w14:paraId="6095C073" w14:textId="77777777" w:rsidR="00097746" w:rsidRDefault="00097746" w:rsidP="00097746">
      <w:pPr>
        <w:rPr>
          <w:lang w:val="en-US"/>
        </w:rPr>
      </w:pPr>
    </w:p>
    <w:p w14:paraId="6C04EAF8" w14:textId="77777777" w:rsidR="00097746" w:rsidRDefault="00097746" w:rsidP="00097746">
      <w:pPr>
        <w:rPr>
          <w:lang w:val="en-US"/>
        </w:rPr>
      </w:pPr>
    </w:p>
    <w:p w14:paraId="13B71B37" w14:textId="77777777" w:rsidR="00097746" w:rsidRDefault="00097746" w:rsidP="00097746">
      <w:pPr>
        <w:rPr>
          <w:lang w:val="en-US"/>
        </w:rPr>
      </w:pPr>
    </w:p>
    <w:p w14:paraId="729BCED7" w14:textId="77777777" w:rsidR="00097746" w:rsidRDefault="00097746" w:rsidP="00097746">
      <w:pPr>
        <w:rPr>
          <w:lang w:val="en-US"/>
        </w:rPr>
      </w:pPr>
    </w:p>
    <w:p w14:paraId="5E5B0158" w14:textId="77777777" w:rsidR="00097746" w:rsidRDefault="00097746" w:rsidP="00097746">
      <w:pPr>
        <w:rPr>
          <w:lang w:val="en-US"/>
        </w:rPr>
      </w:pPr>
    </w:p>
    <w:p w14:paraId="644F74E4" w14:textId="77777777" w:rsidR="00097746" w:rsidRDefault="00097746" w:rsidP="00097746">
      <w:pPr>
        <w:rPr>
          <w:lang w:val="en-US"/>
        </w:rPr>
      </w:pPr>
    </w:p>
    <w:p w14:paraId="57444C8F" w14:textId="77777777" w:rsidR="00097746" w:rsidRDefault="00097746" w:rsidP="00097746">
      <w:pPr>
        <w:rPr>
          <w:lang w:val="en-US"/>
        </w:rPr>
      </w:pPr>
    </w:p>
    <w:p w14:paraId="7239DBD8" w14:textId="77777777" w:rsidR="00097746" w:rsidRDefault="00097746" w:rsidP="00097746">
      <w:pPr>
        <w:rPr>
          <w:lang w:val="en-US"/>
        </w:rPr>
      </w:pPr>
    </w:p>
    <w:p w14:paraId="30B3DBC4" w14:textId="77777777" w:rsidR="00097746" w:rsidRDefault="00097746" w:rsidP="00097746">
      <w:pPr>
        <w:rPr>
          <w:lang w:val="en-US"/>
        </w:rPr>
      </w:pPr>
    </w:p>
    <w:p w14:paraId="7F02B010" w14:textId="77777777" w:rsidR="00097746" w:rsidRPr="0054788C" w:rsidRDefault="00097746" w:rsidP="00097746">
      <w:pPr>
        <w:rPr>
          <w:lang w:val="en-US"/>
        </w:rPr>
      </w:pPr>
    </w:p>
    <w:p w14:paraId="2529490E" w14:textId="77777777" w:rsidR="00097746" w:rsidRPr="0054788C" w:rsidRDefault="00097746" w:rsidP="00097746">
      <w:pPr>
        <w:spacing w:line="360" w:lineRule="auto"/>
        <w:rPr>
          <w:rFonts w:cs="Times New Roman"/>
          <w:szCs w:val="26"/>
        </w:rPr>
      </w:pPr>
      <w:r w:rsidRPr="009B1F5E">
        <w:rPr>
          <w:b/>
          <w:bCs/>
          <w:lang w:val="en-US"/>
        </w:rPr>
        <w:lastRenderedPageBreak/>
        <w:t>- Bước 2:</w:t>
      </w:r>
      <w:r>
        <w:rPr>
          <w:lang w:val="en-US"/>
        </w:rPr>
        <w:t xml:space="preserve"> </w:t>
      </w:r>
      <w:r>
        <w:rPr>
          <w:rFonts w:cs="Times New Roman"/>
          <w:szCs w:val="26"/>
        </w:rPr>
        <w:t xml:space="preserve">Chọn </w:t>
      </w:r>
      <w:r w:rsidRPr="003944ED">
        <w:rPr>
          <w:rFonts w:cs="Times New Roman"/>
          <w:b/>
          <w:bCs/>
          <w:szCs w:val="26"/>
        </w:rPr>
        <w:t>New</w:t>
      </w:r>
      <w:r>
        <w:rPr>
          <w:rFonts w:cs="Times New Roman"/>
          <w:b/>
          <w:bCs/>
          <w:szCs w:val="26"/>
        </w:rPr>
        <w:t xml:space="preserve"> </w:t>
      </w:r>
      <w:r>
        <w:rPr>
          <w:rFonts w:cs="Times New Roman"/>
          <w:szCs w:val="26"/>
        </w:rPr>
        <w:t>để thêm một kết nối mới</w:t>
      </w:r>
    </w:p>
    <w:p w14:paraId="3BE45FA6" w14:textId="77777777" w:rsidR="00097746" w:rsidRDefault="00097746" w:rsidP="005E4711">
      <w:pPr>
        <w:keepNext/>
        <w:spacing w:line="360" w:lineRule="auto"/>
        <w:jc w:val="center"/>
      </w:pPr>
      <w:r>
        <w:rPr>
          <w:noProof/>
        </w:rPr>
        <w:drawing>
          <wp:inline distT="0" distB="0" distL="0" distR="0" wp14:anchorId="3A63B609" wp14:editId="1E4B583B">
            <wp:extent cx="5686425" cy="5438775"/>
            <wp:effectExtent l="0" t="0" r="9525" b="9525"/>
            <wp:docPr id="1946988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88442"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686425" cy="5438775"/>
                    </a:xfrm>
                    <a:prstGeom prst="rect">
                      <a:avLst/>
                    </a:prstGeom>
                  </pic:spPr>
                </pic:pic>
              </a:graphicData>
            </a:graphic>
          </wp:inline>
        </w:drawing>
      </w:r>
    </w:p>
    <w:p w14:paraId="43363AAC" w14:textId="6FE54CF1" w:rsidR="00097746" w:rsidRDefault="00097746" w:rsidP="00097746">
      <w:pPr>
        <w:pStyle w:val="Caption"/>
        <w:spacing w:line="360" w:lineRule="auto"/>
        <w:jc w:val="center"/>
        <w:rPr>
          <w:color w:val="auto"/>
          <w:sz w:val="22"/>
          <w:szCs w:val="22"/>
        </w:rPr>
      </w:pPr>
      <w:bookmarkStart w:id="291" w:name="_Toc135163581"/>
      <w:bookmarkStart w:id="292" w:name="_Toc135163696"/>
      <w:bookmarkStart w:id="293" w:name="_Toc137473352"/>
      <w:r w:rsidRPr="00795920">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5</w:t>
      </w:r>
      <w:r>
        <w:rPr>
          <w:color w:val="auto"/>
          <w:sz w:val="22"/>
          <w:szCs w:val="22"/>
        </w:rPr>
        <w:fldChar w:fldCharType="end"/>
      </w:r>
      <w:r w:rsidRPr="00795920">
        <w:rPr>
          <w:color w:val="auto"/>
          <w:sz w:val="22"/>
          <w:szCs w:val="22"/>
        </w:rPr>
        <w:t xml:space="preserve"> Tạo kết nối mới</w:t>
      </w:r>
      <w:bookmarkEnd w:id="291"/>
      <w:bookmarkEnd w:id="292"/>
      <w:bookmarkEnd w:id="293"/>
    </w:p>
    <w:p w14:paraId="1275AA62" w14:textId="77777777" w:rsidR="00097746" w:rsidRDefault="00097746" w:rsidP="00097746">
      <w:pPr>
        <w:rPr>
          <w:lang w:val="en-US"/>
        </w:rPr>
      </w:pPr>
    </w:p>
    <w:p w14:paraId="47163988" w14:textId="77777777" w:rsidR="00097746" w:rsidRDefault="00097746" w:rsidP="00097746">
      <w:pPr>
        <w:rPr>
          <w:lang w:val="en-US"/>
        </w:rPr>
      </w:pPr>
    </w:p>
    <w:p w14:paraId="3AA9FEA2" w14:textId="77777777" w:rsidR="00097746" w:rsidRDefault="00097746" w:rsidP="00097746">
      <w:pPr>
        <w:rPr>
          <w:lang w:val="en-US"/>
        </w:rPr>
      </w:pPr>
    </w:p>
    <w:p w14:paraId="269A59BB" w14:textId="77777777" w:rsidR="00097746" w:rsidRDefault="00097746" w:rsidP="00097746">
      <w:pPr>
        <w:rPr>
          <w:lang w:val="en-US"/>
        </w:rPr>
      </w:pPr>
    </w:p>
    <w:p w14:paraId="0A711C59" w14:textId="77777777" w:rsidR="00097746" w:rsidRDefault="00097746" w:rsidP="00097746">
      <w:pPr>
        <w:rPr>
          <w:lang w:val="en-US"/>
        </w:rPr>
      </w:pPr>
    </w:p>
    <w:p w14:paraId="30594BC3" w14:textId="77777777" w:rsidR="00097746" w:rsidRDefault="00097746" w:rsidP="00097746">
      <w:pPr>
        <w:rPr>
          <w:lang w:val="en-US"/>
        </w:rPr>
      </w:pPr>
    </w:p>
    <w:p w14:paraId="6CBC51FA" w14:textId="77777777" w:rsidR="00097746" w:rsidRDefault="00097746" w:rsidP="00097746">
      <w:pPr>
        <w:rPr>
          <w:lang w:val="en-US"/>
        </w:rPr>
      </w:pPr>
    </w:p>
    <w:p w14:paraId="0FA1D15E" w14:textId="77777777" w:rsidR="00097746" w:rsidRDefault="00097746" w:rsidP="00097746">
      <w:pPr>
        <w:rPr>
          <w:lang w:val="en-US"/>
        </w:rPr>
      </w:pPr>
    </w:p>
    <w:p w14:paraId="4DE9CC34" w14:textId="77777777" w:rsidR="00097746" w:rsidRPr="0054788C" w:rsidRDefault="00097746" w:rsidP="00097746">
      <w:pPr>
        <w:rPr>
          <w:lang w:val="en-US"/>
        </w:rPr>
      </w:pPr>
    </w:p>
    <w:p w14:paraId="1D4BC48E" w14:textId="77777777" w:rsidR="00097746" w:rsidRPr="008708F9" w:rsidRDefault="00097746" w:rsidP="00097746">
      <w:pPr>
        <w:spacing w:line="360" w:lineRule="auto"/>
        <w:rPr>
          <w:rFonts w:cs="Times New Roman"/>
          <w:szCs w:val="26"/>
        </w:rPr>
      </w:pPr>
      <w:r w:rsidRPr="00514C47">
        <w:rPr>
          <w:b/>
          <w:bCs/>
          <w:lang w:val="en-US"/>
        </w:rPr>
        <w:lastRenderedPageBreak/>
        <w:t>- Bước 3:</w:t>
      </w:r>
      <w:r>
        <w:rPr>
          <w:lang w:val="en-US"/>
        </w:rPr>
        <w:t xml:space="preserve"> Chọn </w:t>
      </w:r>
      <w:r w:rsidRPr="00AE44A9">
        <w:rPr>
          <w:b/>
          <w:bCs/>
          <w:lang w:val="en-US"/>
        </w:rPr>
        <w:t>Provider</w:t>
      </w:r>
      <w:r>
        <w:rPr>
          <w:lang w:val="en-US"/>
        </w:rPr>
        <w:t xml:space="preserve">, </w:t>
      </w:r>
      <w:r>
        <w:rPr>
          <w:rFonts w:cs="Times New Roman"/>
          <w:szCs w:val="26"/>
          <w:lang w:val="en-US"/>
        </w:rPr>
        <w:t>tên server “</w:t>
      </w:r>
      <w:r w:rsidRPr="00AE44A9">
        <w:rPr>
          <w:rFonts w:cs="Times New Roman"/>
          <w:b/>
          <w:bCs/>
          <w:szCs w:val="26"/>
          <w:lang w:val="en-US"/>
        </w:rPr>
        <w:t>Server Name</w:t>
      </w:r>
      <w:r>
        <w:rPr>
          <w:rFonts w:cs="Times New Roman"/>
          <w:szCs w:val="26"/>
          <w:lang w:val="en-US"/>
        </w:rPr>
        <w:t xml:space="preserve">” và chọn </w:t>
      </w:r>
      <w:r w:rsidRPr="00AE44A9">
        <w:rPr>
          <w:rFonts w:cs="Times New Roman"/>
          <w:b/>
          <w:bCs/>
          <w:szCs w:val="26"/>
          <w:lang w:val="en-US"/>
        </w:rPr>
        <w:t>Database</w:t>
      </w:r>
      <w:r>
        <w:rPr>
          <w:rFonts w:cs="Times New Roman"/>
          <w:szCs w:val="26"/>
        </w:rPr>
        <w:t>.</w:t>
      </w:r>
      <w:r>
        <w:rPr>
          <w:rFonts w:cs="Times New Roman"/>
          <w:szCs w:val="26"/>
          <w:lang w:val="en-US"/>
        </w:rPr>
        <w:t xml:space="preserve"> </w:t>
      </w:r>
      <w:r>
        <w:rPr>
          <w:rFonts w:cs="Times New Roman"/>
          <w:szCs w:val="26"/>
        </w:rPr>
        <w:t xml:space="preserve">Chọn </w:t>
      </w:r>
      <w:r w:rsidRPr="003944ED">
        <w:rPr>
          <w:rFonts w:cs="Times New Roman"/>
          <w:b/>
          <w:bCs/>
          <w:szCs w:val="26"/>
        </w:rPr>
        <w:t>OK</w:t>
      </w:r>
      <w:r>
        <w:rPr>
          <w:rFonts w:cs="Times New Roman"/>
          <w:szCs w:val="26"/>
        </w:rPr>
        <w:t>.</w:t>
      </w:r>
    </w:p>
    <w:p w14:paraId="7EC03102" w14:textId="77777777" w:rsidR="00097746" w:rsidRDefault="00097746" w:rsidP="005E4711">
      <w:pPr>
        <w:keepNext/>
        <w:spacing w:line="360" w:lineRule="auto"/>
        <w:jc w:val="center"/>
      </w:pPr>
      <w:r>
        <w:rPr>
          <w:noProof/>
        </w:rPr>
        <w:drawing>
          <wp:inline distT="0" distB="0" distL="0" distR="0" wp14:anchorId="4B84848F" wp14:editId="35DE3379">
            <wp:extent cx="6229350" cy="6280785"/>
            <wp:effectExtent l="0" t="0" r="0" b="5715"/>
            <wp:docPr id="679749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49386" name="Picture 1"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6229350" cy="6280785"/>
                    </a:xfrm>
                    <a:prstGeom prst="rect">
                      <a:avLst/>
                    </a:prstGeom>
                  </pic:spPr>
                </pic:pic>
              </a:graphicData>
            </a:graphic>
          </wp:inline>
        </w:drawing>
      </w:r>
    </w:p>
    <w:p w14:paraId="2E250720" w14:textId="6DC7B6EA" w:rsidR="00097746" w:rsidRPr="00514C47" w:rsidRDefault="00097746" w:rsidP="00097746">
      <w:pPr>
        <w:pStyle w:val="Caption"/>
        <w:spacing w:line="360" w:lineRule="auto"/>
        <w:jc w:val="center"/>
        <w:rPr>
          <w:color w:val="auto"/>
          <w:sz w:val="22"/>
          <w:szCs w:val="22"/>
        </w:rPr>
      </w:pPr>
      <w:bookmarkStart w:id="294" w:name="_Toc135163582"/>
      <w:bookmarkStart w:id="295" w:name="_Toc135163697"/>
      <w:bookmarkStart w:id="296" w:name="_Toc137473353"/>
      <w:r w:rsidRPr="00514C47">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6</w:t>
      </w:r>
      <w:r>
        <w:rPr>
          <w:color w:val="auto"/>
          <w:sz w:val="22"/>
          <w:szCs w:val="22"/>
        </w:rPr>
        <w:fldChar w:fldCharType="end"/>
      </w:r>
      <w:r w:rsidRPr="00514C47">
        <w:rPr>
          <w:color w:val="auto"/>
          <w:sz w:val="22"/>
          <w:szCs w:val="22"/>
        </w:rPr>
        <w:t xml:space="preserve"> Cấu hình connection phục vụ SSIS</w:t>
      </w:r>
      <w:bookmarkEnd w:id="294"/>
      <w:bookmarkEnd w:id="295"/>
      <w:bookmarkEnd w:id="296"/>
    </w:p>
    <w:p w14:paraId="5D8F1198" w14:textId="77777777" w:rsidR="00097746" w:rsidRDefault="00097746" w:rsidP="00097746">
      <w:pPr>
        <w:spacing w:line="360" w:lineRule="auto"/>
        <w:rPr>
          <w:lang w:val="en-US"/>
        </w:rPr>
      </w:pPr>
    </w:p>
    <w:p w14:paraId="54A2CC2F" w14:textId="77777777" w:rsidR="00097746" w:rsidRDefault="00097746" w:rsidP="005E4711">
      <w:pPr>
        <w:keepNext/>
        <w:spacing w:line="360" w:lineRule="auto"/>
        <w:jc w:val="center"/>
      </w:pPr>
      <w:r>
        <w:rPr>
          <w:noProof/>
        </w:rPr>
        <w:lastRenderedPageBreak/>
        <w:drawing>
          <wp:inline distT="0" distB="0" distL="0" distR="0" wp14:anchorId="28697469" wp14:editId="70A3B69C">
            <wp:extent cx="5705475" cy="5419725"/>
            <wp:effectExtent l="0" t="0" r="9525" b="9525"/>
            <wp:docPr id="308939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939032" name="Picture 1"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05475" cy="5419725"/>
                    </a:xfrm>
                    <a:prstGeom prst="rect">
                      <a:avLst/>
                    </a:prstGeom>
                  </pic:spPr>
                </pic:pic>
              </a:graphicData>
            </a:graphic>
          </wp:inline>
        </w:drawing>
      </w:r>
    </w:p>
    <w:p w14:paraId="04800A5C" w14:textId="71348034" w:rsidR="00097746" w:rsidRPr="003731B6" w:rsidRDefault="00097746" w:rsidP="00097746">
      <w:pPr>
        <w:pStyle w:val="Caption"/>
        <w:spacing w:line="360" w:lineRule="auto"/>
        <w:jc w:val="center"/>
        <w:rPr>
          <w:color w:val="auto"/>
          <w:sz w:val="22"/>
          <w:szCs w:val="22"/>
        </w:rPr>
      </w:pPr>
      <w:bookmarkStart w:id="297" w:name="_Toc135163583"/>
      <w:bookmarkStart w:id="298" w:name="_Toc135163698"/>
      <w:bookmarkStart w:id="299" w:name="_Toc137473354"/>
      <w:r w:rsidRPr="003731B6">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7</w:t>
      </w:r>
      <w:r>
        <w:rPr>
          <w:color w:val="auto"/>
          <w:sz w:val="22"/>
          <w:szCs w:val="22"/>
        </w:rPr>
        <w:fldChar w:fldCharType="end"/>
      </w:r>
      <w:r w:rsidRPr="003731B6">
        <w:rPr>
          <w:color w:val="auto"/>
          <w:sz w:val="22"/>
          <w:szCs w:val="22"/>
        </w:rPr>
        <w:t xml:space="preserve"> Connection LiquorSalesOriginal vừa tạo</w:t>
      </w:r>
      <w:bookmarkEnd w:id="297"/>
      <w:bookmarkEnd w:id="298"/>
      <w:bookmarkEnd w:id="299"/>
    </w:p>
    <w:p w14:paraId="3F1A1263" w14:textId="77777777" w:rsidR="00097746" w:rsidRPr="002C2BDB" w:rsidRDefault="00097746" w:rsidP="00B52CD8">
      <w:pPr>
        <w:pStyle w:val="ListParagraph"/>
        <w:numPr>
          <w:ilvl w:val="0"/>
          <w:numId w:val="4"/>
        </w:numPr>
        <w:spacing w:line="360" w:lineRule="auto"/>
        <w:jc w:val="left"/>
        <w:rPr>
          <w:rFonts w:ascii="Times New Roman" w:hAnsi="Times New Roman"/>
        </w:rPr>
      </w:pPr>
      <w:r w:rsidRPr="002C2BDB">
        <w:rPr>
          <w:rFonts w:ascii="Times New Roman" w:hAnsi="Times New Roman"/>
        </w:rPr>
        <w:t>Tạo kết nối đến database LiquorSalesFinal</w:t>
      </w:r>
    </w:p>
    <w:p w14:paraId="664024D2" w14:textId="77777777" w:rsidR="00097746" w:rsidRPr="002C2BDB" w:rsidRDefault="00097746" w:rsidP="00097746">
      <w:pPr>
        <w:pStyle w:val="ListParagraph"/>
        <w:spacing w:line="360" w:lineRule="auto"/>
        <w:rPr>
          <w:rFonts w:ascii="Times New Roman" w:hAnsi="Times New Roman"/>
        </w:rPr>
      </w:pPr>
      <w:r w:rsidRPr="002C2BDB">
        <w:rPr>
          <w:rFonts w:ascii="Times New Roman" w:hAnsi="Times New Roman"/>
        </w:rPr>
        <w:t>Làm tương tự các bước như trên nhưng dành cho LiquorSalesFinal.</w:t>
      </w:r>
    </w:p>
    <w:p w14:paraId="45D189B8" w14:textId="77777777" w:rsidR="00097746" w:rsidRDefault="00097746" w:rsidP="00097746">
      <w:pPr>
        <w:pStyle w:val="ListParagraph"/>
        <w:keepNext/>
        <w:spacing w:line="360" w:lineRule="auto"/>
      </w:pPr>
      <w:r>
        <w:rPr>
          <w:noProof/>
        </w:rPr>
        <w:lastRenderedPageBreak/>
        <w:drawing>
          <wp:inline distT="0" distB="0" distL="0" distR="0" wp14:anchorId="53A1700A" wp14:editId="735402BA">
            <wp:extent cx="6229350" cy="6229350"/>
            <wp:effectExtent l="0" t="0" r="0" b="0"/>
            <wp:docPr id="13871374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37464"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229350" cy="6229350"/>
                    </a:xfrm>
                    <a:prstGeom prst="rect">
                      <a:avLst/>
                    </a:prstGeom>
                  </pic:spPr>
                </pic:pic>
              </a:graphicData>
            </a:graphic>
          </wp:inline>
        </w:drawing>
      </w:r>
    </w:p>
    <w:p w14:paraId="129D343C" w14:textId="2F76D25D" w:rsidR="00097746" w:rsidRPr="002C2BDB" w:rsidRDefault="00097746" w:rsidP="00097746">
      <w:pPr>
        <w:pStyle w:val="Caption"/>
        <w:spacing w:line="360" w:lineRule="auto"/>
        <w:jc w:val="center"/>
        <w:rPr>
          <w:rFonts w:asciiTheme="majorHAnsi" w:hAnsiTheme="majorHAnsi" w:cstheme="majorHAnsi"/>
          <w:color w:val="auto"/>
          <w:sz w:val="22"/>
          <w:szCs w:val="22"/>
        </w:rPr>
      </w:pPr>
      <w:bookmarkStart w:id="300" w:name="_Toc135163584"/>
      <w:bookmarkStart w:id="301" w:name="_Toc135163699"/>
      <w:bookmarkStart w:id="302" w:name="_Toc137473355"/>
      <w:r w:rsidRPr="002C2BDB">
        <w:rPr>
          <w:color w:val="auto"/>
          <w:sz w:val="22"/>
          <w:szCs w:val="22"/>
        </w:rPr>
        <w:t xml:space="preserve">Hình </w:t>
      </w:r>
      <w:r w:rsidRPr="002C2BDB">
        <w:rPr>
          <w:color w:val="auto"/>
          <w:sz w:val="22"/>
          <w:szCs w:val="22"/>
        </w:rPr>
        <w:fldChar w:fldCharType="begin"/>
      </w:r>
      <w:r w:rsidRPr="002C2BDB">
        <w:rPr>
          <w:color w:val="auto"/>
          <w:sz w:val="22"/>
          <w:szCs w:val="22"/>
        </w:rPr>
        <w:instrText xml:space="preserve"> STYLEREF 2 \s </w:instrText>
      </w:r>
      <w:r w:rsidRPr="002C2BDB">
        <w:rPr>
          <w:color w:val="auto"/>
          <w:sz w:val="22"/>
          <w:szCs w:val="22"/>
        </w:rPr>
        <w:fldChar w:fldCharType="separate"/>
      </w:r>
      <w:r w:rsidR="000C0337">
        <w:rPr>
          <w:noProof/>
          <w:color w:val="auto"/>
          <w:sz w:val="22"/>
          <w:szCs w:val="22"/>
        </w:rPr>
        <w:t>2.2</w:t>
      </w:r>
      <w:r w:rsidRPr="002C2BDB">
        <w:rPr>
          <w:color w:val="auto"/>
          <w:sz w:val="22"/>
          <w:szCs w:val="22"/>
        </w:rPr>
        <w:fldChar w:fldCharType="end"/>
      </w:r>
      <w:r w:rsidRPr="002C2BDB">
        <w:rPr>
          <w:color w:val="auto"/>
          <w:sz w:val="22"/>
          <w:szCs w:val="22"/>
        </w:rPr>
        <w:t>.</w:t>
      </w:r>
      <w:r w:rsidRPr="002C2BDB">
        <w:rPr>
          <w:color w:val="auto"/>
          <w:sz w:val="22"/>
          <w:szCs w:val="22"/>
        </w:rPr>
        <w:fldChar w:fldCharType="begin"/>
      </w:r>
      <w:r w:rsidRPr="002C2BDB">
        <w:rPr>
          <w:color w:val="auto"/>
          <w:sz w:val="22"/>
          <w:szCs w:val="22"/>
        </w:rPr>
        <w:instrText xml:space="preserve"> SEQ Hình \* ARABIC \s 2 </w:instrText>
      </w:r>
      <w:r w:rsidRPr="002C2BDB">
        <w:rPr>
          <w:color w:val="auto"/>
          <w:sz w:val="22"/>
          <w:szCs w:val="22"/>
        </w:rPr>
        <w:fldChar w:fldCharType="separate"/>
      </w:r>
      <w:r w:rsidR="000C0337">
        <w:rPr>
          <w:noProof/>
          <w:color w:val="auto"/>
          <w:sz w:val="22"/>
          <w:szCs w:val="22"/>
        </w:rPr>
        <w:t>8</w:t>
      </w:r>
      <w:r w:rsidRPr="002C2BDB">
        <w:rPr>
          <w:color w:val="auto"/>
          <w:sz w:val="22"/>
          <w:szCs w:val="22"/>
        </w:rPr>
        <w:fldChar w:fldCharType="end"/>
      </w:r>
      <w:r w:rsidRPr="002C2BDB">
        <w:rPr>
          <w:color w:val="auto"/>
          <w:sz w:val="22"/>
          <w:szCs w:val="22"/>
        </w:rPr>
        <w:t xml:space="preserve"> Cấu hình connection LiquorSalesFinal</w:t>
      </w:r>
      <w:bookmarkEnd w:id="300"/>
      <w:bookmarkEnd w:id="301"/>
      <w:bookmarkEnd w:id="302"/>
    </w:p>
    <w:p w14:paraId="33E993DA" w14:textId="77777777" w:rsidR="00097746" w:rsidRPr="006C6028" w:rsidRDefault="00097746" w:rsidP="00097746">
      <w:pPr>
        <w:pStyle w:val="ListParagraph"/>
        <w:spacing w:line="360" w:lineRule="auto"/>
        <w:rPr>
          <w:rFonts w:ascii="Times New Roman" w:hAnsi="Times New Roman"/>
        </w:rPr>
      </w:pPr>
    </w:p>
    <w:p w14:paraId="22D9D290" w14:textId="77777777" w:rsidR="00097746" w:rsidRDefault="00097746" w:rsidP="00097746">
      <w:pPr>
        <w:keepNext/>
        <w:spacing w:line="360" w:lineRule="auto"/>
        <w:jc w:val="center"/>
      </w:pPr>
      <w:r>
        <w:rPr>
          <w:noProof/>
        </w:rPr>
        <w:lastRenderedPageBreak/>
        <w:drawing>
          <wp:inline distT="0" distB="0" distL="0" distR="0" wp14:anchorId="78F98444" wp14:editId="175417B9">
            <wp:extent cx="5724525" cy="5410200"/>
            <wp:effectExtent l="0" t="0" r="9525" b="0"/>
            <wp:docPr id="4339245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24581" name="Picture 1"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24525" cy="5410200"/>
                    </a:xfrm>
                    <a:prstGeom prst="rect">
                      <a:avLst/>
                    </a:prstGeom>
                  </pic:spPr>
                </pic:pic>
              </a:graphicData>
            </a:graphic>
          </wp:inline>
        </w:drawing>
      </w:r>
    </w:p>
    <w:p w14:paraId="196F92EA" w14:textId="78E257D1" w:rsidR="00097746" w:rsidRPr="0064577B" w:rsidRDefault="00097746" w:rsidP="00097746">
      <w:pPr>
        <w:pStyle w:val="Caption"/>
        <w:spacing w:line="360" w:lineRule="auto"/>
        <w:jc w:val="center"/>
        <w:rPr>
          <w:color w:val="auto"/>
          <w:sz w:val="22"/>
          <w:szCs w:val="22"/>
        </w:rPr>
      </w:pPr>
      <w:bookmarkStart w:id="303" w:name="_Toc135163585"/>
      <w:bookmarkStart w:id="304" w:name="_Toc135163700"/>
      <w:bookmarkStart w:id="305" w:name="_Toc137473356"/>
      <w:r w:rsidRPr="0064577B">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9</w:t>
      </w:r>
      <w:r>
        <w:rPr>
          <w:color w:val="auto"/>
          <w:sz w:val="22"/>
          <w:szCs w:val="22"/>
        </w:rPr>
        <w:fldChar w:fldCharType="end"/>
      </w:r>
      <w:r w:rsidRPr="0064577B">
        <w:rPr>
          <w:color w:val="auto"/>
          <w:sz w:val="22"/>
          <w:szCs w:val="22"/>
        </w:rPr>
        <w:t xml:space="preserve"> Connection LiquorSalesFinal vừa tạo</w:t>
      </w:r>
      <w:bookmarkEnd w:id="303"/>
      <w:bookmarkEnd w:id="304"/>
      <w:bookmarkEnd w:id="305"/>
    </w:p>
    <w:p w14:paraId="6863E21D" w14:textId="77777777" w:rsidR="00097746" w:rsidRDefault="00097746" w:rsidP="005E4711">
      <w:pPr>
        <w:pStyle w:val="Style1"/>
        <w:spacing w:before="0" w:line="360" w:lineRule="auto"/>
      </w:pPr>
      <w:bookmarkStart w:id="306" w:name="_Toc135163518"/>
      <w:r w:rsidRPr="00D213F9">
        <w:t>Các SSIS Toolbox sẽ sử dụng</w:t>
      </w:r>
      <w:bookmarkEnd w:id="306"/>
    </w:p>
    <w:p w14:paraId="5AE65AD6" w14:textId="77777777" w:rsidR="00097746" w:rsidRPr="00955EB5" w:rsidRDefault="00097746" w:rsidP="005E4711">
      <w:pPr>
        <w:spacing w:after="0" w:line="360" w:lineRule="auto"/>
        <w:rPr>
          <w:rFonts w:cstheme="majorHAnsi"/>
          <w:szCs w:val="26"/>
        </w:rPr>
      </w:pPr>
      <w:r w:rsidRPr="00955EB5">
        <w:rPr>
          <w:rFonts w:cstheme="majorHAnsi"/>
          <w:szCs w:val="26"/>
        </w:rPr>
        <w:t>-</w:t>
      </w:r>
      <w:r w:rsidRPr="00955EB5">
        <w:rPr>
          <w:rFonts w:cstheme="majorHAnsi"/>
          <w:szCs w:val="26"/>
          <w:lang w:val="en-US"/>
        </w:rPr>
        <w:t xml:space="preserve"> </w:t>
      </w:r>
      <w:r w:rsidRPr="00955EB5">
        <w:rPr>
          <w:rFonts w:cstheme="majorHAnsi"/>
          <w:szCs w:val="26"/>
        </w:rPr>
        <w:t xml:space="preserve">Data Flow Task: </w:t>
      </w:r>
      <w:r w:rsidRPr="00955EB5">
        <w:rPr>
          <w:rFonts w:cstheme="majorHAnsi"/>
          <w:szCs w:val="26"/>
          <w:lang w:val="en-US"/>
        </w:rPr>
        <w:t>đưa</w:t>
      </w:r>
      <w:r w:rsidRPr="00955EB5">
        <w:rPr>
          <w:rFonts w:cstheme="majorHAnsi"/>
          <w:szCs w:val="26"/>
        </w:rPr>
        <w:t xml:space="preserve"> dữ liệu vào trong </w:t>
      </w:r>
      <w:r w:rsidRPr="00955EB5">
        <w:rPr>
          <w:rFonts w:cstheme="majorHAnsi"/>
          <w:szCs w:val="26"/>
          <w:lang w:val="en-US"/>
        </w:rPr>
        <w:t xml:space="preserve">các </w:t>
      </w:r>
      <w:r w:rsidRPr="00955EB5">
        <w:rPr>
          <w:rFonts w:cstheme="majorHAnsi"/>
          <w:szCs w:val="26"/>
        </w:rPr>
        <w:t>database.</w:t>
      </w:r>
    </w:p>
    <w:p w14:paraId="52379796" w14:textId="77777777" w:rsidR="00097746" w:rsidRPr="00955EB5" w:rsidRDefault="00097746" w:rsidP="005E4711">
      <w:pPr>
        <w:spacing w:after="0" w:line="360" w:lineRule="auto"/>
        <w:rPr>
          <w:rFonts w:cstheme="majorHAnsi"/>
          <w:szCs w:val="26"/>
        </w:rPr>
      </w:pPr>
      <w:r w:rsidRPr="00955EB5">
        <w:rPr>
          <w:rFonts w:cstheme="majorHAnsi"/>
          <w:szCs w:val="26"/>
        </w:rPr>
        <w:t>-</w:t>
      </w:r>
      <w:r w:rsidRPr="00955EB5">
        <w:rPr>
          <w:rFonts w:cstheme="majorHAnsi"/>
          <w:szCs w:val="26"/>
          <w:lang w:val="en-US"/>
        </w:rPr>
        <w:t xml:space="preserve"> </w:t>
      </w:r>
      <w:r w:rsidRPr="00955EB5">
        <w:rPr>
          <w:rFonts w:cstheme="majorHAnsi"/>
          <w:szCs w:val="26"/>
        </w:rPr>
        <w:t>Execute SQL Task: Thực thi các câu lệnh trong SQL.</w:t>
      </w:r>
    </w:p>
    <w:p w14:paraId="39BF3926" w14:textId="77777777" w:rsidR="00097746" w:rsidRPr="00955EB5" w:rsidRDefault="00097746" w:rsidP="005E4711">
      <w:pPr>
        <w:spacing w:after="0" w:line="360" w:lineRule="auto"/>
        <w:rPr>
          <w:rFonts w:cstheme="majorHAnsi"/>
          <w:szCs w:val="26"/>
        </w:rPr>
      </w:pPr>
      <w:r w:rsidRPr="00955EB5">
        <w:rPr>
          <w:rFonts w:cstheme="majorHAnsi"/>
          <w:szCs w:val="26"/>
        </w:rPr>
        <w:t>-</w:t>
      </w:r>
      <w:r w:rsidRPr="00955EB5">
        <w:rPr>
          <w:rFonts w:cstheme="majorHAnsi"/>
          <w:szCs w:val="26"/>
          <w:lang w:val="en-US"/>
        </w:rPr>
        <w:t xml:space="preserve"> </w:t>
      </w:r>
      <w:r w:rsidRPr="00955EB5">
        <w:rPr>
          <w:rFonts w:cstheme="majorHAnsi"/>
          <w:szCs w:val="26"/>
        </w:rPr>
        <w:t>Sequence Container: Nhóm các Data Flow Task lại với nhau và thực hiện cùng lúc.</w:t>
      </w:r>
    </w:p>
    <w:p w14:paraId="7800309B" w14:textId="77777777" w:rsidR="00097746" w:rsidRPr="00823479" w:rsidRDefault="00097746" w:rsidP="005E4711">
      <w:pPr>
        <w:spacing w:after="0" w:line="360" w:lineRule="auto"/>
        <w:rPr>
          <w:rFonts w:cstheme="majorHAnsi"/>
          <w:szCs w:val="26"/>
          <w:lang w:val="en-US"/>
        </w:rPr>
      </w:pPr>
      <w:r w:rsidRPr="00955EB5">
        <w:rPr>
          <w:rFonts w:cstheme="majorHAnsi"/>
          <w:szCs w:val="26"/>
        </w:rPr>
        <w:t>-</w:t>
      </w:r>
      <w:r w:rsidRPr="00955EB5">
        <w:rPr>
          <w:rFonts w:cstheme="majorHAnsi"/>
          <w:szCs w:val="26"/>
          <w:lang w:val="en-US"/>
        </w:rPr>
        <w:t xml:space="preserve"> </w:t>
      </w:r>
      <w:r w:rsidRPr="00955EB5">
        <w:rPr>
          <w:rFonts w:cstheme="majorHAnsi"/>
          <w:szCs w:val="26"/>
        </w:rPr>
        <w:t xml:space="preserve">OLE DB Source: Truy xuất được database gốc là </w:t>
      </w:r>
      <w:r>
        <w:rPr>
          <w:rFonts w:cstheme="majorHAnsi"/>
          <w:szCs w:val="26"/>
          <w:lang w:val="en-US"/>
        </w:rPr>
        <w:t>LiquorSalesOriginal</w:t>
      </w:r>
      <w:r w:rsidRPr="00955EB5">
        <w:rPr>
          <w:rFonts w:cstheme="majorHAnsi"/>
          <w:szCs w:val="26"/>
        </w:rPr>
        <w:t xml:space="preserve"> để lấy ra dữ liệu</w:t>
      </w:r>
      <w:r>
        <w:rPr>
          <w:rFonts w:cstheme="majorHAnsi"/>
          <w:szCs w:val="26"/>
          <w:lang w:val="en-US"/>
        </w:rPr>
        <w:t>.</w:t>
      </w:r>
    </w:p>
    <w:p w14:paraId="3A55A74A" w14:textId="77777777" w:rsidR="00097746" w:rsidRPr="00955EB5" w:rsidRDefault="00097746" w:rsidP="005E4711">
      <w:pPr>
        <w:spacing w:after="0" w:line="360" w:lineRule="auto"/>
        <w:rPr>
          <w:rFonts w:cstheme="majorHAnsi"/>
          <w:szCs w:val="26"/>
        </w:rPr>
      </w:pPr>
      <w:r w:rsidRPr="00955EB5">
        <w:rPr>
          <w:rFonts w:cstheme="majorHAnsi"/>
          <w:szCs w:val="26"/>
        </w:rPr>
        <w:t>-</w:t>
      </w:r>
      <w:r w:rsidRPr="00955EB5">
        <w:rPr>
          <w:rFonts w:cstheme="majorHAnsi"/>
          <w:szCs w:val="26"/>
          <w:lang w:val="en-US"/>
        </w:rPr>
        <w:t xml:space="preserve"> </w:t>
      </w:r>
      <w:r w:rsidRPr="00955EB5">
        <w:rPr>
          <w:rFonts w:cstheme="majorHAnsi"/>
          <w:szCs w:val="26"/>
        </w:rPr>
        <w:t>Aggregate: Thực hiện các phép tính cũng như chọn ra các thuộc tính cần thiết cho OLE DB Destination.</w:t>
      </w:r>
    </w:p>
    <w:p w14:paraId="02FF9AD4" w14:textId="77777777" w:rsidR="00097746" w:rsidRPr="00955EB5" w:rsidRDefault="00097746" w:rsidP="005E4711">
      <w:pPr>
        <w:spacing w:after="0" w:line="360" w:lineRule="auto"/>
        <w:rPr>
          <w:rFonts w:cstheme="majorHAnsi"/>
          <w:szCs w:val="26"/>
        </w:rPr>
      </w:pPr>
      <w:r w:rsidRPr="00955EB5">
        <w:rPr>
          <w:rFonts w:cstheme="majorHAnsi"/>
          <w:szCs w:val="26"/>
        </w:rPr>
        <w:t>-</w:t>
      </w:r>
      <w:r w:rsidRPr="00955EB5">
        <w:rPr>
          <w:rFonts w:cstheme="majorHAnsi"/>
          <w:szCs w:val="26"/>
          <w:lang w:val="en-US"/>
        </w:rPr>
        <w:t xml:space="preserve"> </w:t>
      </w:r>
      <w:r w:rsidRPr="00955EB5">
        <w:rPr>
          <w:rFonts w:cstheme="majorHAnsi"/>
          <w:szCs w:val="26"/>
        </w:rPr>
        <w:t>Sort: Sắp xếp lại</w:t>
      </w:r>
      <w:r>
        <w:rPr>
          <w:rFonts w:cstheme="majorHAnsi"/>
          <w:szCs w:val="26"/>
          <w:lang w:val="en-US"/>
        </w:rPr>
        <w:t xml:space="preserve"> các</w:t>
      </w:r>
      <w:r w:rsidRPr="00955EB5">
        <w:rPr>
          <w:rFonts w:cstheme="majorHAnsi"/>
          <w:szCs w:val="26"/>
        </w:rPr>
        <w:t xml:space="preserve"> dữ liệu </w:t>
      </w:r>
      <w:r>
        <w:rPr>
          <w:rFonts w:cstheme="majorHAnsi"/>
          <w:szCs w:val="26"/>
          <w:lang w:val="en-US"/>
        </w:rPr>
        <w:t>trước khi thêm đưa vào bảng</w:t>
      </w:r>
      <w:r w:rsidRPr="00955EB5">
        <w:rPr>
          <w:rFonts w:cstheme="majorHAnsi"/>
          <w:szCs w:val="26"/>
        </w:rPr>
        <w:t>, xóa các bản ghi bị duplicates.</w:t>
      </w:r>
    </w:p>
    <w:p w14:paraId="22E35B6F" w14:textId="77777777" w:rsidR="00097746" w:rsidRPr="00955EB5" w:rsidRDefault="00097746" w:rsidP="005E4711">
      <w:pPr>
        <w:spacing w:after="0" w:line="360" w:lineRule="auto"/>
        <w:rPr>
          <w:rFonts w:cstheme="majorHAnsi"/>
          <w:szCs w:val="26"/>
        </w:rPr>
      </w:pPr>
      <w:r w:rsidRPr="00955EB5">
        <w:rPr>
          <w:rFonts w:cstheme="majorHAnsi"/>
          <w:szCs w:val="26"/>
        </w:rPr>
        <w:t>-</w:t>
      </w:r>
      <w:r w:rsidRPr="00955EB5">
        <w:rPr>
          <w:rFonts w:cstheme="majorHAnsi"/>
          <w:szCs w:val="26"/>
          <w:lang w:val="en-US"/>
        </w:rPr>
        <w:t xml:space="preserve"> </w:t>
      </w:r>
      <w:r w:rsidRPr="00955EB5">
        <w:rPr>
          <w:rFonts w:cstheme="majorHAnsi"/>
          <w:szCs w:val="26"/>
        </w:rPr>
        <w:t>OLE DB Destination: Tạo ra 1 bảng trong Database được chọn (</w:t>
      </w:r>
      <w:r>
        <w:rPr>
          <w:rFonts w:cstheme="majorHAnsi"/>
          <w:szCs w:val="26"/>
          <w:lang w:val="en-US"/>
        </w:rPr>
        <w:t>Liquor</w:t>
      </w:r>
      <w:r w:rsidRPr="00955EB5">
        <w:rPr>
          <w:rFonts w:cstheme="majorHAnsi"/>
          <w:szCs w:val="26"/>
        </w:rPr>
        <w:t>Sales</w:t>
      </w:r>
      <w:r>
        <w:rPr>
          <w:rFonts w:cstheme="majorHAnsi"/>
          <w:szCs w:val="26"/>
          <w:lang w:val="en-US"/>
        </w:rPr>
        <w:t>Final</w:t>
      </w:r>
      <w:r w:rsidRPr="00955EB5">
        <w:rPr>
          <w:rFonts w:cstheme="majorHAnsi"/>
          <w:szCs w:val="26"/>
        </w:rPr>
        <w:t>).</w:t>
      </w:r>
    </w:p>
    <w:p w14:paraId="07376F72" w14:textId="77777777" w:rsidR="00097746" w:rsidRPr="00955EB5" w:rsidRDefault="00097746" w:rsidP="00097746">
      <w:pPr>
        <w:spacing w:line="360" w:lineRule="auto"/>
        <w:rPr>
          <w:rFonts w:cstheme="majorHAnsi"/>
          <w:szCs w:val="26"/>
        </w:rPr>
      </w:pPr>
      <w:r w:rsidRPr="00955EB5">
        <w:rPr>
          <w:rFonts w:cstheme="majorHAnsi"/>
          <w:szCs w:val="26"/>
        </w:rPr>
        <w:t>-</w:t>
      </w:r>
      <w:r w:rsidRPr="00955EB5">
        <w:rPr>
          <w:rFonts w:cstheme="majorHAnsi"/>
          <w:szCs w:val="26"/>
          <w:lang w:val="en-US"/>
        </w:rPr>
        <w:t xml:space="preserve"> </w:t>
      </w:r>
      <w:r w:rsidRPr="00955EB5">
        <w:rPr>
          <w:rFonts w:cstheme="majorHAnsi"/>
          <w:szCs w:val="26"/>
        </w:rPr>
        <w:t>Devired Column: Tạo ra cột dữ liệu mới dựa trên 1 thuộc tính đã có.</w:t>
      </w:r>
    </w:p>
    <w:p w14:paraId="74BB22C8" w14:textId="77777777" w:rsidR="00097746" w:rsidRPr="00823479" w:rsidRDefault="00097746" w:rsidP="00097746">
      <w:pPr>
        <w:spacing w:line="360" w:lineRule="auto"/>
        <w:rPr>
          <w:rFonts w:cstheme="majorHAnsi"/>
          <w:szCs w:val="26"/>
        </w:rPr>
      </w:pPr>
      <w:r w:rsidRPr="00955EB5">
        <w:rPr>
          <w:rFonts w:cstheme="majorHAnsi"/>
          <w:szCs w:val="26"/>
        </w:rPr>
        <w:t>-</w:t>
      </w:r>
      <w:r w:rsidRPr="00955EB5">
        <w:rPr>
          <w:rFonts w:cstheme="majorHAnsi"/>
          <w:szCs w:val="26"/>
          <w:lang w:val="en-US"/>
        </w:rPr>
        <w:t xml:space="preserve"> </w:t>
      </w:r>
      <w:r w:rsidRPr="00955EB5">
        <w:rPr>
          <w:rFonts w:cstheme="majorHAnsi"/>
          <w:szCs w:val="26"/>
        </w:rPr>
        <w:t>Lookup: Ánh xạ dữ liệu.</w:t>
      </w:r>
    </w:p>
    <w:p w14:paraId="4A323F9A" w14:textId="77777777" w:rsidR="00097746" w:rsidRDefault="00097746" w:rsidP="005E4711">
      <w:pPr>
        <w:pStyle w:val="Style1"/>
        <w:spacing w:line="360" w:lineRule="auto"/>
      </w:pPr>
      <w:bookmarkStart w:id="307" w:name="_Toc135163519"/>
      <w:r>
        <w:lastRenderedPageBreak/>
        <w:t>Mô hình SSIS ban đầu</w:t>
      </w:r>
      <w:bookmarkEnd w:id="307"/>
    </w:p>
    <w:p w14:paraId="04BED4FC" w14:textId="77777777" w:rsidR="00097746" w:rsidRDefault="00097746" w:rsidP="005E4711">
      <w:pPr>
        <w:keepNext/>
        <w:spacing w:after="0" w:line="360" w:lineRule="auto"/>
      </w:pPr>
      <w:r>
        <w:rPr>
          <w:noProof/>
        </w:rPr>
        <w:drawing>
          <wp:inline distT="0" distB="0" distL="0" distR="0" wp14:anchorId="101EC0CB" wp14:editId="06D6E226">
            <wp:extent cx="6229350" cy="2418715"/>
            <wp:effectExtent l="0" t="0" r="0" b="635"/>
            <wp:docPr id="18976742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74233" name="Picture 1" descr="A screenshot of a computer&#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6229350" cy="2418715"/>
                    </a:xfrm>
                    <a:prstGeom prst="rect">
                      <a:avLst/>
                    </a:prstGeom>
                  </pic:spPr>
                </pic:pic>
              </a:graphicData>
            </a:graphic>
          </wp:inline>
        </w:drawing>
      </w:r>
    </w:p>
    <w:p w14:paraId="27FD7973" w14:textId="2AAA7C98" w:rsidR="00097746" w:rsidRPr="002C2BDB" w:rsidRDefault="00097746" w:rsidP="005E4711">
      <w:pPr>
        <w:pStyle w:val="Caption"/>
        <w:spacing w:after="120" w:line="360" w:lineRule="auto"/>
        <w:jc w:val="center"/>
        <w:rPr>
          <w:color w:val="auto"/>
          <w:sz w:val="22"/>
          <w:szCs w:val="22"/>
        </w:rPr>
      </w:pPr>
      <w:bookmarkStart w:id="308" w:name="_Toc135163586"/>
      <w:bookmarkStart w:id="309" w:name="_Toc135163701"/>
      <w:bookmarkStart w:id="310" w:name="_Toc137473357"/>
      <w:r w:rsidRPr="002C2BDB">
        <w:rPr>
          <w:color w:val="auto"/>
          <w:sz w:val="22"/>
          <w:szCs w:val="22"/>
        </w:rPr>
        <w:t xml:space="preserve">Hình </w:t>
      </w:r>
      <w:r w:rsidRPr="002C2BDB">
        <w:rPr>
          <w:color w:val="auto"/>
          <w:sz w:val="22"/>
          <w:szCs w:val="22"/>
        </w:rPr>
        <w:fldChar w:fldCharType="begin"/>
      </w:r>
      <w:r w:rsidRPr="002C2BDB">
        <w:rPr>
          <w:color w:val="auto"/>
          <w:sz w:val="22"/>
          <w:szCs w:val="22"/>
        </w:rPr>
        <w:instrText xml:space="preserve"> STYLEREF 2 \s </w:instrText>
      </w:r>
      <w:r w:rsidRPr="002C2BDB">
        <w:rPr>
          <w:color w:val="auto"/>
          <w:sz w:val="22"/>
          <w:szCs w:val="22"/>
        </w:rPr>
        <w:fldChar w:fldCharType="separate"/>
      </w:r>
      <w:r w:rsidR="000C0337">
        <w:rPr>
          <w:noProof/>
          <w:color w:val="auto"/>
          <w:sz w:val="22"/>
          <w:szCs w:val="22"/>
        </w:rPr>
        <w:t>2.2</w:t>
      </w:r>
      <w:r w:rsidRPr="002C2BDB">
        <w:rPr>
          <w:color w:val="auto"/>
          <w:sz w:val="22"/>
          <w:szCs w:val="22"/>
        </w:rPr>
        <w:fldChar w:fldCharType="end"/>
      </w:r>
      <w:r w:rsidRPr="002C2BDB">
        <w:rPr>
          <w:color w:val="auto"/>
          <w:sz w:val="22"/>
          <w:szCs w:val="22"/>
        </w:rPr>
        <w:t>.</w:t>
      </w:r>
      <w:r w:rsidRPr="002C2BDB">
        <w:rPr>
          <w:color w:val="auto"/>
          <w:sz w:val="22"/>
          <w:szCs w:val="22"/>
        </w:rPr>
        <w:fldChar w:fldCharType="begin"/>
      </w:r>
      <w:r w:rsidRPr="002C2BDB">
        <w:rPr>
          <w:color w:val="auto"/>
          <w:sz w:val="22"/>
          <w:szCs w:val="22"/>
        </w:rPr>
        <w:instrText xml:space="preserve"> SEQ Hình \* ARABIC \s 2 </w:instrText>
      </w:r>
      <w:r w:rsidRPr="002C2BDB">
        <w:rPr>
          <w:color w:val="auto"/>
          <w:sz w:val="22"/>
          <w:szCs w:val="22"/>
        </w:rPr>
        <w:fldChar w:fldCharType="separate"/>
      </w:r>
      <w:r w:rsidR="000C0337">
        <w:rPr>
          <w:noProof/>
          <w:color w:val="auto"/>
          <w:sz w:val="22"/>
          <w:szCs w:val="22"/>
        </w:rPr>
        <w:t>10</w:t>
      </w:r>
      <w:r w:rsidRPr="002C2BDB">
        <w:rPr>
          <w:color w:val="auto"/>
          <w:sz w:val="22"/>
          <w:szCs w:val="22"/>
        </w:rPr>
        <w:fldChar w:fldCharType="end"/>
      </w:r>
      <w:r w:rsidRPr="002C2BDB">
        <w:rPr>
          <w:color w:val="auto"/>
          <w:sz w:val="22"/>
          <w:szCs w:val="22"/>
        </w:rPr>
        <w:t xml:space="preserve"> Mô hình SSIS ban đầu</w:t>
      </w:r>
      <w:bookmarkEnd w:id="308"/>
      <w:bookmarkEnd w:id="309"/>
      <w:bookmarkEnd w:id="310"/>
    </w:p>
    <w:p w14:paraId="42290991" w14:textId="77777777" w:rsidR="00097746" w:rsidRDefault="00097746" w:rsidP="005E4711">
      <w:pPr>
        <w:pStyle w:val="Style1"/>
        <w:spacing w:line="360" w:lineRule="auto"/>
      </w:pPr>
      <w:bookmarkStart w:id="311" w:name="_Toc135163520"/>
      <w:r>
        <w:t>Tiền xử lý dữ liệu</w:t>
      </w:r>
      <w:bookmarkEnd w:id="311"/>
    </w:p>
    <w:p w14:paraId="3B60E2E2" w14:textId="77777777" w:rsidR="00097746" w:rsidRDefault="00097746" w:rsidP="005E4711">
      <w:pPr>
        <w:spacing w:line="360" w:lineRule="auto"/>
        <w:rPr>
          <w:lang w:val="en-US"/>
        </w:rPr>
      </w:pPr>
      <w:r w:rsidRPr="00086639">
        <w:rPr>
          <w:b/>
          <w:bCs/>
          <w:lang w:val="en-US"/>
        </w:rPr>
        <w:t>- Bước 1:</w:t>
      </w:r>
      <w:r>
        <w:rPr>
          <w:lang w:val="en-US"/>
        </w:rPr>
        <w:t xml:space="preserve"> Xây dựng luồng xử lý cho bước tiền xử lý</w:t>
      </w:r>
    </w:p>
    <w:p w14:paraId="0EECBE76" w14:textId="77777777" w:rsidR="00097746" w:rsidRDefault="00097746" w:rsidP="005E4711">
      <w:pPr>
        <w:spacing w:line="360" w:lineRule="auto"/>
        <w:rPr>
          <w:lang w:val="en-US"/>
        </w:rPr>
      </w:pPr>
      <w:r>
        <w:rPr>
          <w:lang w:val="en-US"/>
        </w:rPr>
        <w:t xml:space="preserve">Nhấp chuột phải </w:t>
      </w:r>
      <w:r w:rsidRPr="00086639">
        <w:rPr>
          <w:lang w:val="en-US"/>
        </w:rPr>
        <w:t>Tiền xử lý</w:t>
      </w:r>
      <w:r>
        <w:rPr>
          <w:lang w:val="en-US"/>
        </w:rPr>
        <w:t xml:space="preserve"> và chọn </w:t>
      </w:r>
      <w:r w:rsidRPr="00086639">
        <w:rPr>
          <w:lang w:val="en-US"/>
        </w:rPr>
        <w:t>Edit</w:t>
      </w:r>
      <w:r>
        <w:rPr>
          <w:lang w:val="en-US"/>
        </w:rPr>
        <w:t>.</w:t>
      </w:r>
    </w:p>
    <w:p w14:paraId="2B537DD9" w14:textId="77777777" w:rsidR="00097746" w:rsidRDefault="00097746" w:rsidP="00097746">
      <w:pPr>
        <w:keepNext/>
        <w:spacing w:line="360" w:lineRule="auto"/>
      </w:pPr>
      <w:r>
        <w:rPr>
          <w:noProof/>
        </w:rPr>
        <w:drawing>
          <wp:inline distT="0" distB="0" distL="0" distR="0" wp14:anchorId="7CAE7A55" wp14:editId="4C98075D">
            <wp:extent cx="6229350" cy="3151505"/>
            <wp:effectExtent l="0" t="0" r="0" b="0"/>
            <wp:docPr id="161571505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15055" name="Picture 1" descr="A screenshot of a computer&#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6229350" cy="3151505"/>
                    </a:xfrm>
                    <a:prstGeom prst="rect">
                      <a:avLst/>
                    </a:prstGeom>
                  </pic:spPr>
                </pic:pic>
              </a:graphicData>
            </a:graphic>
          </wp:inline>
        </w:drawing>
      </w:r>
    </w:p>
    <w:p w14:paraId="3D0FC486" w14:textId="005AEB52" w:rsidR="00097746" w:rsidRPr="00A9626F" w:rsidRDefault="00097746" w:rsidP="00097746">
      <w:pPr>
        <w:pStyle w:val="Caption"/>
        <w:spacing w:line="360" w:lineRule="auto"/>
        <w:jc w:val="center"/>
        <w:rPr>
          <w:color w:val="auto"/>
          <w:sz w:val="22"/>
          <w:szCs w:val="22"/>
        </w:rPr>
      </w:pPr>
      <w:bookmarkStart w:id="312" w:name="_Toc135163587"/>
      <w:bookmarkStart w:id="313" w:name="_Toc135163702"/>
      <w:bookmarkStart w:id="314" w:name="_Toc137473358"/>
      <w:r w:rsidRPr="00A9626F">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11</w:t>
      </w:r>
      <w:r>
        <w:rPr>
          <w:color w:val="auto"/>
          <w:sz w:val="22"/>
          <w:szCs w:val="22"/>
        </w:rPr>
        <w:fldChar w:fldCharType="end"/>
      </w:r>
      <w:r w:rsidRPr="00A9626F">
        <w:rPr>
          <w:color w:val="auto"/>
          <w:sz w:val="22"/>
          <w:szCs w:val="22"/>
        </w:rPr>
        <w:t xml:space="preserve"> Tạo luồng xử lý cho bước tiền xử lý</w:t>
      </w:r>
      <w:bookmarkEnd w:id="312"/>
      <w:bookmarkEnd w:id="313"/>
      <w:bookmarkEnd w:id="314"/>
    </w:p>
    <w:p w14:paraId="20F32897" w14:textId="77777777" w:rsidR="00097746" w:rsidRDefault="00097746" w:rsidP="00097746">
      <w:pPr>
        <w:keepNext/>
        <w:spacing w:line="360" w:lineRule="auto"/>
      </w:pPr>
      <w:r>
        <w:rPr>
          <w:noProof/>
        </w:rPr>
        <w:lastRenderedPageBreak/>
        <w:drawing>
          <wp:inline distT="0" distB="0" distL="0" distR="0" wp14:anchorId="7F5F579E" wp14:editId="07B14AA1">
            <wp:extent cx="6229350" cy="2406015"/>
            <wp:effectExtent l="0" t="0" r="0" b="0"/>
            <wp:docPr id="10035350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5071"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229350" cy="2406015"/>
                    </a:xfrm>
                    <a:prstGeom prst="rect">
                      <a:avLst/>
                    </a:prstGeom>
                  </pic:spPr>
                </pic:pic>
              </a:graphicData>
            </a:graphic>
          </wp:inline>
        </w:drawing>
      </w:r>
    </w:p>
    <w:p w14:paraId="2B68EF84" w14:textId="746628BC" w:rsidR="00097746" w:rsidRPr="002C2BDB" w:rsidRDefault="00097746" w:rsidP="00097746">
      <w:pPr>
        <w:pStyle w:val="Caption"/>
        <w:spacing w:line="360" w:lineRule="auto"/>
        <w:jc w:val="center"/>
        <w:rPr>
          <w:color w:val="auto"/>
          <w:sz w:val="22"/>
          <w:szCs w:val="22"/>
        </w:rPr>
      </w:pPr>
      <w:bookmarkStart w:id="315" w:name="_Toc135163588"/>
      <w:bookmarkStart w:id="316" w:name="_Toc135163703"/>
      <w:bookmarkStart w:id="317" w:name="_Toc137473359"/>
      <w:r w:rsidRPr="002C2BDB">
        <w:rPr>
          <w:color w:val="auto"/>
          <w:sz w:val="22"/>
          <w:szCs w:val="22"/>
        </w:rPr>
        <w:t xml:space="preserve">Hình </w:t>
      </w:r>
      <w:r w:rsidRPr="002C2BDB">
        <w:rPr>
          <w:color w:val="auto"/>
          <w:sz w:val="22"/>
          <w:szCs w:val="22"/>
        </w:rPr>
        <w:fldChar w:fldCharType="begin"/>
      </w:r>
      <w:r w:rsidRPr="002C2BDB">
        <w:rPr>
          <w:color w:val="auto"/>
          <w:sz w:val="22"/>
          <w:szCs w:val="22"/>
        </w:rPr>
        <w:instrText xml:space="preserve"> STYLEREF 2 \s </w:instrText>
      </w:r>
      <w:r w:rsidRPr="002C2BDB">
        <w:rPr>
          <w:color w:val="auto"/>
          <w:sz w:val="22"/>
          <w:szCs w:val="22"/>
        </w:rPr>
        <w:fldChar w:fldCharType="separate"/>
      </w:r>
      <w:r w:rsidR="000C0337">
        <w:rPr>
          <w:noProof/>
          <w:color w:val="auto"/>
          <w:sz w:val="22"/>
          <w:szCs w:val="22"/>
        </w:rPr>
        <w:t>2.2</w:t>
      </w:r>
      <w:r w:rsidRPr="002C2BDB">
        <w:rPr>
          <w:color w:val="auto"/>
          <w:sz w:val="22"/>
          <w:szCs w:val="22"/>
        </w:rPr>
        <w:fldChar w:fldCharType="end"/>
      </w:r>
      <w:r w:rsidRPr="002C2BDB">
        <w:rPr>
          <w:color w:val="auto"/>
          <w:sz w:val="22"/>
          <w:szCs w:val="22"/>
        </w:rPr>
        <w:t>.</w:t>
      </w:r>
      <w:r w:rsidRPr="002C2BDB">
        <w:rPr>
          <w:color w:val="auto"/>
          <w:sz w:val="22"/>
          <w:szCs w:val="22"/>
        </w:rPr>
        <w:fldChar w:fldCharType="begin"/>
      </w:r>
      <w:r w:rsidRPr="002C2BDB">
        <w:rPr>
          <w:color w:val="auto"/>
          <w:sz w:val="22"/>
          <w:szCs w:val="22"/>
        </w:rPr>
        <w:instrText xml:space="preserve"> SEQ Hình \* ARABIC \s 2 </w:instrText>
      </w:r>
      <w:r w:rsidRPr="002C2BDB">
        <w:rPr>
          <w:color w:val="auto"/>
          <w:sz w:val="22"/>
          <w:szCs w:val="22"/>
        </w:rPr>
        <w:fldChar w:fldCharType="separate"/>
      </w:r>
      <w:r w:rsidR="000C0337">
        <w:rPr>
          <w:noProof/>
          <w:color w:val="auto"/>
          <w:sz w:val="22"/>
          <w:szCs w:val="22"/>
        </w:rPr>
        <w:t>12</w:t>
      </w:r>
      <w:r w:rsidRPr="002C2BDB">
        <w:rPr>
          <w:color w:val="auto"/>
          <w:sz w:val="22"/>
          <w:szCs w:val="22"/>
        </w:rPr>
        <w:fldChar w:fldCharType="end"/>
      </w:r>
      <w:r w:rsidRPr="002C2BDB">
        <w:rPr>
          <w:color w:val="auto"/>
          <w:sz w:val="22"/>
          <w:szCs w:val="22"/>
        </w:rPr>
        <w:t xml:space="preserve"> Luồng xử lý cho bước tiền xử lý</w:t>
      </w:r>
      <w:bookmarkEnd w:id="315"/>
      <w:bookmarkEnd w:id="316"/>
      <w:bookmarkEnd w:id="317"/>
    </w:p>
    <w:p w14:paraId="73B95971" w14:textId="77777777" w:rsidR="00097746" w:rsidRDefault="00097746" w:rsidP="00097746">
      <w:pPr>
        <w:keepNext/>
        <w:spacing w:line="360" w:lineRule="auto"/>
        <w:rPr>
          <w:lang w:val="en-US"/>
        </w:rPr>
      </w:pPr>
      <w:r w:rsidRPr="00086639">
        <w:rPr>
          <w:b/>
          <w:bCs/>
          <w:lang w:val="en-US"/>
        </w:rPr>
        <w:t>- Bước 2:</w:t>
      </w:r>
      <w:r>
        <w:rPr>
          <w:lang w:val="en-US"/>
        </w:rPr>
        <w:t xml:space="preserve"> Cấu hình OLE DB Source cho bước tiền xử lý</w:t>
      </w:r>
    </w:p>
    <w:p w14:paraId="77900348" w14:textId="77777777" w:rsidR="005E4711" w:rsidRDefault="00097746" w:rsidP="00097746">
      <w:pPr>
        <w:keepNext/>
        <w:spacing w:line="360" w:lineRule="auto"/>
        <w:rPr>
          <w:noProof/>
          <w:lang w:val="en-US"/>
        </w:rPr>
      </w:pPr>
      <w:r>
        <w:rPr>
          <w:lang w:val="en-US"/>
        </w:rPr>
        <w:t xml:space="preserve">Nhấp chuột phải </w:t>
      </w:r>
      <w:r w:rsidRPr="00086639">
        <w:rPr>
          <w:lang w:val="en-US"/>
        </w:rPr>
        <w:t>OLE DB Source</w:t>
      </w:r>
      <w:r>
        <w:rPr>
          <w:lang w:val="en-US"/>
        </w:rPr>
        <w:t xml:space="preserve"> và chọn </w:t>
      </w:r>
      <w:r w:rsidRPr="00086639">
        <w:rPr>
          <w:lang w:val="en-US"/>
        </w:rPr>
        <w:t>Edit</w:t>
      </w:r>
      <w:r>
        <w:rPr>
          <w:noProof/>
          <w:lang w:val="en-US"/>
        </w:rPr>
        <w:t>.</w:t>
      </w:r>
    </w:p>
    <w:p w14:paraId="28A930A0" w14:textId="3582D772" w:rsidR="00097746" w:rsidRDefault="00097746" w:rsidP="00097746">
      <w:pPr>
        <w:keepNext/>
        <w:spacing w:line="360" w:lineRule="auto"/>
      </w:pPr>
      <w:r>
        <w:rPr>
          <w:noProof/>
        </w:rPr>
        <w:drawing>
          <wp:inline distT="0" distB="0" distL="0" distR="0" wp14:anchorId="3788AA47" wp14:editId="10F92A95">
            <wp:extent cx="6229350" cy="2958465"/>
            <wp:effectExtent l="0" t="0" r="0" b="0"/>
            <wp:docPr id="430972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972513" name="Picture 1"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229350" cy="2958465"/>
                    </a:xfrm>
                    <a:prstGeom prst="rect">
                      <a:avLst/>
                    </a:prstGeom>
                  </pic:spPr>
                </pic:pic>
              </a:graphicData>
            </a:graphic>
          </wp:inline>
        </w:drawing>
      </w:r>
    </w:p>
    <w:p w14:paraId="7DBB253D" w14:textId="52BC9C85" w:rsidR="00097746" w:rsidRPr="00055AEC" w:rsidRDefault="00097746" w:rsidP="00097746">
      <w:pPr>
        <w:pStyle w:val="Caption"/>
        <w:spacing w:line="360" w:lineRule="auto"/>
        <w:jc w:val="center"/>
        <w:rPr>
          <w:color w:val="auto"/>
          <w:sz w:val="22"/>
          <w:szCs w:val="22"/>
        </w:rPr>
      </w:pPr>
      <w:bookmarkStart w:id="318" w:name="_Toc135163589"/>
      <w:bookmarkStart w:id="319" w:name="_Toc135163704"/>
      <w:bookmarkStart w:id="320" w:name="_Toc137473360"/>
      <w:r w:rsidRPr="00055AEC">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13</w:t>
      </w:r>
      <w:r>
        <w:rPr>
          <w:color w:val="auto"/>
          <w:sz w:val="22"/>
          <w:szCs w:val="22"/>
        </w:rPr>
        <w:fldChar w:fldCharType="end"/>
      </w:r>
      <w:r w:rsidRPr="00055AEC">
        <w:rPr>
          <w:color w:val="auto"/>
          <w:sz w:val="22"/>
          <w:szCs w:val="22"/>
        </w:rPr>
        <w:t xml:space="preserve"> Cấu hình OLE DB Source</w:t>
      </w:r>
      <w:bookmarkEnd w:id="318"/>
      <w:bookmarkEnd w:id="319"/>
      <w:bookmarkEnd w:id="320"/>
    </w:p>
    <w:p w14:paraId="0F90A16E" w14:textId="77777777" w:rsidR="00097746" w:rsidRDefault="00097746" w:rsidP="00097746">
      <w:pPr>
        <w:spacing w:line="360" w:lineRule="auto"/>
        <w:rPr>
          <w:lang w:val="en-US"/>
        </w:rPr>
      </w:pPr>
    </w:p>
    <w:p w14:paraId="3A8DADA3" w14:textId="77777777" w:rsidR="00097746" w:rsidRDefault="00097746" w:rsidP="00097746">
      <w:pPr>
        <w:keepNext/>
        <w:spacing w:line="360" w:lineRule="auto"/>
      </w:pPr>
      <w:r>
        <w:rPr>
          <w:noProof/>
        </w:rPr>
        <w:lastRenderedPageBreak/>
        <w:drawing>
          <wp:inline distT="0" distB="0" distL="0" distR="0" wp14:anchorId="41E33FDD" wp14:editId="4615E1CB">
            <wp:extent cx="6229350" cy="6465570"/>
            <wp:effectExtent l="0" t="0" r="0" b="0"/>
            <wp:docPr id="529796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96848"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229350" cy="6465570"/>
                    </a:xfrm>
                    <a:prstGeom prst="rect">
                      <a:avLst/>
                    </a:prstGeom>
                  </pic:spPr>
                </pic:pic>
              </a:graphicData>
            </a:graphic>
          </wp:inline>
        </w:drawing>
      </w:r>
    </w:p>
    <w:p w14:paraId="684B144A" w14:textId="4CB3B9E0" w:rsidR="00097746" w:rsidRPr="00055AEC" w:rsidRDefault="00097746" w:rsidP="00097746">
      <w:pPr>
        <w:pStyle w:val="Caption"/>
        <w:spacing w:line="360" w:lineRule="auto"/>
        <w:jc w:val="center"/>
        <w:rPr>
          <w:sz w:val="22"/>
          <w:szCs w:val="22"/>
        </w:rPr>
      </w:pPr>
      <w:bookmarkStart w:id="321" w:name="_Toc135163590"/>
      <w:bookmarkStart w:id="322" w:name="_Toc135163705"/>
      <w:bookmarkStart w:id="323" w:name="_Toc137473361"/>
      <w:r w:rsidRPr="00F33EFD">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14</w:t>
      </w:r>
      <w:r>
        <w:rPr>
          <w:color w:val="auto"/>
          <w:sz w:val="22"/>
          <w:szCs w:val="22"/>
        </w:rPr>
        <w:fldChar w:fldCharType="end"/>
      </w:r>
      <w:r w:rsidRPr="00F33EFD">
        <w:rPr>
          <w:color w:val="auto"/>
          <w:sz w:val="22"/>
          <w:szCs w:val="22"/>
        </w:rPr>
        <w:t xml:space="preserve"> Chọn kết nối cho OLE DB Source</w:t>
      </w:r>
      <w:bookmarkEnd w:id="321"/>
      <w:bookmarkEnd w:id="322"/>
      <w:bookmarkEnd w:id="323"/>
    </w:p>
    <w:p w14:paraId="23563F10" w14:textId="77777777" w:rsidR="00097746" w:rsidRDefault="00097746" w:rsidP="00097746">
      <w:pPr>
        <w:spacing w:line="360" w:lineRule="auto"/>
        <w:rPr>
          <w:lang w:val="en-US"/>
        </w:rPr>
      </w:pPr>
    </w:p>
    <w:p w14:paraId="3EBE1D08" w14:textId="77777777" w:rsidR="00097746" w:rsidRDefault="00097746" w:rsidP="00097746">
      <w:pPr>
        <w:keepNext/>
        <w:spacing w:line="360" w:lineRule="auto"/>
      </w:pPr>
      <w:r>
        <w:rPr>
          <w:noProof/>
        </w:rPr>
        <w:lastRenderedPageBreak/>
        <w:drawing>
          <wp:inline distT="0" distB="0" distL="0" distR="0" wp14:anchorId="508400C9" wp14:editId="731F0944">
            <wp:extent cx="6229350" cy="6147435"/>
            <wp:effectExtent l="0" t="0" r="0" b="5715"/>
            <wp:docPr id="1601199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199226" name="Picture 1"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229350" cy="6147435"/>
                    </a:xfrm>
                    <a:prstGeom prst="rect">
                      <a:avLst/>
                    </a:prstGeom>
                  </pic:spPr>
                </pic:pic>
              </a:graphicData>
            </a:graphic>
          </wp:inline>
        </w:drawing>
      </w:r>
    </w:p>
    <w:p w14:paraId="1E6C9C0B" w14:textId="4E751DB8" w:rsidR="00097746" w:rsidRPr="00CB096F" w:rsidRDefault="00097746" w:rsidP="00097746">
      <w:pPr>
        <w:pStyle w:val="Caption"/>
        <w:spacing w:line="360" w:lineRule="auto"/>
        <w:jc w:val="center"/>
        <w:rPr>
          <w:color w:val="auto"/>
          <w:sz w:val="22"/>
          <w:szCs w:val="22"/>
        </w:rPr>
      </w:pPr>
      <w:bookmarkStart w:id="324" w:name="_Toc135163591"/>
      <w:bookmarkStart w:id="325" w:name="_Toc135163706"/>
      <w:bookmarkStart w:id="326" w:name="_Toc137473362"/>
      <w:r w:rsidRPr="00CB096F">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15</w:t>
      </w:r>
      <w:r>
        <w:rPr>
          <w:color w:val="auto"/>
          <w:sz w:val="22"/>
          <w:szCs w:val="22"/>
        </w:rPr>
        <w:fldChar w:fldCharType="end"/>
      </w:r>
      <w:r w:rsidRPr="00CB096F">
        <w:rPr>
          <w:color w:val="auto"/>
          <w:sz w:val="22"/>
          <w:szCs w:val="22"/>
        </w:rPr>
        <w:t xml:space="preserve"> Chọn bảng TBL_InitialData chứa dữ liệu gốc ban đầu</w:t>
      </w:r>
      <w:bookmarkEnd w:id="324"/>
      <w:bookmarkEnd w:id="325"/>
      <w:bookmarkEnd w:id="326"/>
    </w:p>
    <w:p w14:paraId="47AB0732" w14:textId="77777777" w:rsidR="00097746" w:rsidRDefault="00097746" w:rsidP="00097746">
      <w:pPr>
        <w:spacing w:line="360" w:lineRule="auto"/>
        <w:rPr>
          <w:lang w:val="en-US"/>
        </w:rPr>
      </w:pPr>
      <w:r w:rsidRPr="00CB096F">
        <w:rPr>
          <w:b/>
          <w:bCs/>
          <w:lang w:val="en-US"/>
        </w:rPr>
        <w:t>- Bước 3:</w:t>
      </w:r>
      <w:r>
        <w:rPr>
          <w:lang w:val="en-US"/>
        </w:rPr>
        <w:t xml:space="preserve"> </w:t>
      </w:r>
      <w:r>
        <w:t>Cấu hình Aggregate</w:t>
      </w:r>
      <w:r>
        <w:rPr>
          <w:lang w:val="en-US"/>
        </w:rPr>
        <w:t xml:space="preserve"> cho bước tiền xử lý</w:t>
      </w:r>
    </w:p>
    <w:p w14:paraId="073FE1A8" w14:textId="77777777" w:rsidR="00097746" w:rsidRPr="00CB096F" w:rsidRDefault="00097746" w:rsidP="00097746">
      <w:pPr>
        <w:spacing w:line="360" w:lineRule="auto"/>
        <w:rPr>
          <w:lang w:val="en-US"/>
        </w:rPr>
      </w:pPr>
      <w:r>
        <w:rPr>
          <w:lang w:val="en-US"/>
        </w:rPr>
        <w:t xml:space="preserve">Nhấp chuột phải </w:t>
      </w:r>
      <w:r w:rsidRPr="00086639">
        <w:rPr>
          <w:lang w:val="en-US"/>
        </w:rPr>
        <w:t>Aggregate</w:t>
      </w:r>
      <w:r>
        <w:rPr>
          <w:lang w:val="en-US"/>
        </w:rPr>
        <w:t xml:space="preserve"> và chọn </w:t>
      </w:r>
      <w:r w:rsidRPr="00086639">
        <w:rPr>
          <w:lang w:val="en-US"/>
        </w:rPr>
        <w:t>Edit</w:t>
      </w:r>
      <w:r>
        <w:rPr>
          <w:lang w:val="en-US"/>
        </w:rPr>
        <w:t>.</w:t>
      </w:r>
    </w:p>
    <w:p w14:paraId="38C0B15D" w14:textId="77777777" w:rsidR="00097746" w:rsidRDefault="00097746" w:rsidP="00097746">
      <w:pPr>
        <w:keepNext/>
        <w:spacing w:line="360" w:lineRule="auto"/>
      </w:pPr>
      <w:r>
        <w:rPr>
          <w:noProof/>
        </w:rPr>
        <w:lastRenderedPageBreak/>
        <w:drawing>
          <wp:inline distT="0" distB="0" distL="0" distR="0" wp14:anchorId="08B36546" wp14:editId="6540F3BD">
            <wp:extent cx="6229350" cy="2969895"/>
            <wp:effectExtent l="0" t="0" r="0" b="1905"/>
            <wp:docPr id="957497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97074"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229350" cy="2969895"/>
                    </a:xfrm>
                    <a:prstGeom prst="rect">
                      <a:avLst/>
                    </a:prstGeom>
                  </pic:spPr>
                </pic:pic>
              </a:graphicData>
            </a:graphic>
          </wp:inline>
        </w:drawing>
      </w:r>
    </w:p>
    <w:p w14:paraId="536113A0" w14:textId="45807C2D" w:rsidR="00097746" w:rsidRDefault="00097746" w:rsidP="00097746">
      <w:pPr>
        <w:pStyle w:val="Caption"/>
        <w:spacing w:line="360" w:lineRule="auto"/>
        <w:jc w:val="center"/>
        <w:rPr>
          <w:color w:val="auto"/>
          <w:sz w:val="22"/>
          <w:szCs w:val="22"/>
        </w:rPr>
      </w:pPr>
      <w:bookmarkStart w:id="327" w:name="_Toc135163592"/>
      <w:bookmarkStart w:id="328" w:name="_Toc135163707"/>
      <w:bookmarkStart w:id="329" w:name="_Toc137473363"/>
      <w:r w:rsidRPr="00FA69E0">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16</w:t>
      </w:r>
      <w:r>
        <w:rPr>
          <w:color w:val="auto"/>
          <w:sz w:val="22"/>
          <w:szCs w:val="22"/>
        </w:rPr>
        <w:fldChar w:fldCharType="end"/>
      </w:r>
      <w:r w:rsidRPr="00FA69E0">
        <w:rPr>
          <w:color w:val="auto"/>
          <w:sz w:val="22"/>
          <w:szCs w:val="22"/>
        </w:rPr>
        <w:t xml:space="preserve"> Cấu hình Aggreate cho bước tiền xử lý</w:t>
      </w:r>
      <w:bookmarkEnd w:id="327"/>
      <w:bookmarkEnd w:id="328"/>
      <w:bookmarkEnd w:id="329"/>
    </w:p>
    <w:p w14:paraId="4E3ACEF8" w14:textId="77777777" w:rsidR="00097746" w:rsidRPr="008708F9" w:rsidRDefault="00097746" w:rsidP="00097746">
      <w:pPr>
        <w:spacing w:line="360" w:lineRule="auto"/>
        <w:rPr>
          <w:rFonts w:cs="Times New Roman"/>
          <w:szCs w:val="26"/>
        </w:rPr>
      </w:pPr>
      <w:r>
        <w:rPr>
          <w:rFonts w:cs="Times New Roman"/>
          <w:szCs w:val="26"/>
        </w:rPr>
        <w:t>Chọn những thuộc tính cần để sử dụng (ở đây đã</w:t>
      </w:r>
      <w:r>
        <w:rPr>
          <w:rFonts w:cs="Times New Roman"/>
          <w:szCs w:val="26"/>
          <w:lang w:val="en-US"/>
        </w:rPr>
        <w:t xml:space="preserve"> bỏ thuộc tính Volume_Sold_Gallons</w:t>
      </w:r>
      <w:r>
        <w:rPr>
          <w:rFonts w:cs="Times New Roman"/>
          <w:szCs w:val="26"/>
        </w:rPr>
        <w:t>)</w:t>
      </w:r>
    </w:p>
    <w:p w14:paraId="4122E4DF" w14:textId="77777777" w:rsidR="00097746" w:rsidRPr="005C31A8" w:rsidRDefault="00097746" w:rsidP="00097746">
      <w:pPr>
        <w:spacing w:line="360" w:lineRule="auto"/>
        <w:rPr>
          <w:lang w:val="en-US"/>
        </w:rPr>
      </w:pPr>
    </w:p>
    <w:p w14:paraId="72B3249D" w14:textId="77777777" w:rsidR="00097746" w:rsidRDefault="00097746" w:rsidP="00097746">
      <w:pPr>
        <w:keepNext/>
        <w:spacing w:line="360" w:lineRule="auto"/>
      </w:pPr>
      <w:r>
        <w:rPr>
          <w:noProof/>
        </w:rPr>
        <w:lastRenderedPageBreak/>
        <w:drawing>
          <wp:inline distT="0" distB="0" distL="0" distR="0" wp14:anchorId="07D3742D" wp14:editId="561CA602">
            <wp:extent cx="6229350" cy="6418580"/>
            <wp:effectExtent l="0" t="0" r="0" b="1270"/>
            <wp:docPr id="1373334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34228" name="Picture 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6229350" cy="6418580"/>
                    </a:xfrm>
                    <a:prstGeom prst="rect">
                      <a:avLst/>
                    </a:prstGeom>
                  </pic:spPr>
                </pic:pic>
              </a:graphicData>
            </a:graphic>
          </wp:inline>
        </w:drawing>
      </w:r>
    </w:p>
    <w:p w14:paraId="5D908090" w14:textId="18E2D74F" w:rsidR="00097746" w:rsidRPr="004820C0" w:rsidRDefault="00097746" w:rsidP="00097746">
      <w:pPr>
        <w:pStyle w:val="Caption"/>
        <w:spacing w:line="360" w:lineRule="auto"/>
        <w:jc w:val="center"/>
        <w:rPr>
          <w:color w:val="auto"/>
          <w:sz w:val="22"/>
          <w:szCs w:val="22"/>
        </w:rPr>
      </w:pPr>
      <w:bookmarkStart w:id="330" w:name="_Toc135163593"/>
      <w:bookmarkStart w:id="331" w:name="_Toc135163708"/>
      <w:bookmarkStart w:id="332" w:name="_Toc137473364"/>
      <w:r w:rsidRPr="004820C0">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17</w:t>
      </w:r>
      <w:r>
        <w:rPr>
          <w:color w:val="auto"/>
          <w:sz w:val="22"/>
          <w:szCs w:val="22"/>
        </w:rPr>
        <w:fldChar w:fldCharType="end"/>
      </w:r>
      <w:r w:rsidRPr="004820C0">
        <w:rPr>
          <w:color w:val="auto"/>
          <w:sz w:val="22"/>
          <w:szCs w:val="22"/>
        </w:rPr>
        <w:t xml:space="preserve"> Chọn những thuộc tính cần thiết trong Aggregate</w:t>
      </w:r>
      <w:bookmarkEnd w:id="330"/>
      <w:bookmarkEnd w:id="331"/>
      <w:bookmarkEnd w:id="332"/>
    </w:p>
    <w:p w14:paraId="0BA0F2F3" w14:textId="77777777" w:rsidR="00097746" w:rsidRDefault="00097746" w:rsidP="00097746">
      <w:pPr>
        <w:spacing w:line="360" w:lineRule="auto"/>
        <w:rPr>
          <w:lang w:val="en-US"/>
        </w:rPr>
      </w:pPr>
      <w:r w:rsidRPr="00FA69E0">
        <w:rPr>
          <w:b/>
          <w:bCs/>
          <w:lang w:val="en-US"/>
        </w:rPr>
        <w:t>- Bước 4:</w:t>
      </w:r>
      <w:r>
        <w:rPr>
          <w:lang w:val="en-US"/>
        </w:rPr>
        <w:t xml:space="preserve"> </w:t>
      </w:r>
      <w:r>
        <w:t xml:space="preserve">Cấu hình </w:t>
      </w:r>
      <w:r w:rsidRPr="00E37AD7">
        <w:t>Sort</w:t>
      </w:r>
      <w:r>
        <w:rPr>
          <w:lang w:val="en-US"/>
        </w:rPr>
        <w:t xml:space="preserve"> cho bước tiền xử lý</w:t>
      </w:r>
    </w:p>
    <w:p w14:paraId="38951790" w14:textId="77777777" w:rsidR="00097746" w:rsidRPr="00CB096F" w:rsidRDefault="00097746" w:rsidP="00097746">
      <w:pPr>
        <w:spacing w:line="360" w:lineRule="auto"/>
        <w:rPr>
          <w:lang w:val="en-US"/>
        </w:rPr>
      </w:pPr>
      <w:r>
        <w:rPr>
          <w:lang w:val="en-US"/>
        </w:rPr>
        <w:t xml:space="preserve">Nhấp chuột phải </w:t>
      </w:r>
      <w:r w:rsidRPr="00E37AD7">
        <w:rPr>
          <w:lang w:val="en-US"/>
        </w:rPr>
        <w:t>Sort</w:t>
      </w:r>
      <w:r>
        <w:rPr>
          <w:lang w:val="en-US"/>
        </w:rPr>
        <w:t xml:space="preserve"> và chọn </w:t>
      </w:r>
      <w:r w:rsidRPr="00E37AD7">
        <w:rPr>
          <w:lang w:val="en-US"/>
        </w:rPr>
        <w:t>Edit.</w:t>
      </w:r>
    </w:p>
    <w:p w14:paraId="4AB5CD7F" w14:textId="77777777" w:rsidR="00097746" w:rsidRPr="004820C0" w:rsidRDefault="00097746" w:rsidP="00097746">
      <w:pPr>
        <w:spacing w:line="360" w:lineRule="auto"/>
        <w:rPr>
          <w:lang w:val="en-US"/>
        </w:rPr>
      </w:pPr>
    </w:p>
    <w:p w14:paraId="3B996757" w14:textId="77777777" w:rsidR="00097746" w:rsidRDefault="00097746" w:rsidP="00097746">
      <w:pPr>
        <w:keepNext/>
        <w:spacing w:line="360" w:lineRule="auto"/>
      </w:pPr>
      <w:r>
        <w:rPr>
          <w:noProof/>
        </w:rPr>
        <w:lastRenderedPageBreak/>
        <w:drawing>
          <wp:inline distT="0" distB="0" distL="0" distR="0" wp14:anchorId="24197564" wp14:editId="7FB94EEC">
            <wp:extent cx="6229350" cy="3270885"/>
            <wp:effectExtent l="0" t="0" r="0" b="5715"/>
            <wp:docPr id="1919177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77845" name="Picture 1"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229350" cy="3270885"/>
                    </a:xfrm>
                    <a:prstGeom prst="rect">
                      <a:avLst/>
                    </a:prstGeom>
                  </pic:spPr>
                </pic:pic>
              </a:graphicData>
            </a:graphic>
          </wp:inline>
        </w:drawing>
      </w:r>
    </w:p>
    <w:p w14:paraId="071E4528" w14:textId="6A74E50B" w:rsidR="00097746" w:rsidRPr="005C1D6E" w:rsidRDefault="00097746" w:rsidP="00097746">
      <w:pPr>
        <w:pStyle w:val="Caption"/>
        <w:spacing w:line="360" w:lineRule="auto"/>
        <w:jc w:val="center"/>
        <w:rPr>
          <w:color w:val="auto"/>
          <w:sz w:val="22"/>
          <w:szCs w:val="22"/>
        </w:rPr>
      </w:pPr>
      <w:bookmarkStart w:id="333" w:name="_Toc135163594"/>
      <w:bookmarkStart w:id="334" w:name="_Toc135163709"/>
      <w:bookmarkStart w:id="335" w:name="_Toc137473365"/>
      <w:r w:rsidRPr="005C1D6E">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18</w:t>
      </w:r>
      <w:r>
        <w:rPr>
          <w:color w:val="auto"/>
          <w:sz w:val="22"/>
          <w:szCs w:val="22"/>
        </w:rPr>
        <w:fldChar w:fldCharType="end"/>
      </w:r>
      <w:r w:rsidRPr="005C1D6E">
        <w:rPr>
          <w:color w:val="auto"/>
          <w:sz w:val="22"/>
          <w:szCs w:val="22"/>
        </w:rPr>
        <w:t xml:space="preserve"> Cấu hình Sort cho bước tiền xử ly</w:t>
      </w:r>
      <w:bookmarkEnd w:id="333"/>
      <w:bookmarkEnd w:id="334"/>
      <w:bookmarkEnd w:id="335"/>
    </w:p>
    <w:p w14:paraId="2F4FCD20" w14:textId="77777777" w:rsidR="00097746" w:rsidRDefault="00097746" w:rsidP="00097746">
      <w:pPr>
        <w:keepNext/>
        <w:spacing w:line="360" w:lineRule="auto"/>
      </w:pPr>
      <w:r>
        <w:rPr>
          <w:noProof/>
        </w:rPr>
        <w:lastRenderedPageBreak/>
        <w:drawing>
          <wp:inline distT="0" distB="0" distL="0" distR="0" wp14:anchorId="0315AC86" wp14:editId="71883CA9">
            <wp:extent cx="6229350" cy="6904355"/>
            <wp:effectExtent l="0" t="0" r="0" b="0"/>
            <wp:docPr id="59610658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106586" name="Picture 1" descr="A screenshot of a computer&#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6229350" cy="6904355"/>
                    </a:xfrm>
                    <a:prstGeom prst="rect">
                      <a:avLst/>
                    </a:prstGeom>
                  </pic:spPr>
                </pic:pic>
              </a:graphicData>
            </a:graphic>
          </wp:inline>
        </w:drawing>
      </w:r>
    </w:p>
    <w:p w14:paraId="237D03F1" w14:textId="65FB6827" w:rsidR="00097746" w:rsidRPr="0069505E" w:rsidRDefault="00097746" w:rsidP="00097746">
      <w:pPr>
        <w:pStyle w:val="Caption"/>
        <w:spacing w:line="360" w:lineRule="auto"/>
        <w:jc w:val="center"/>
        <w:rPr>
          <w:color w:val="auto"/>
          <w:sz w:val="22"/>
          <w:szCs w:val="22"/>
        </w:rPr>
      </w:pPr>
      <w:bookmarkStart w:id="336" w:name="_Toc135163595"/>
      <w:bookmarkStart w:id="337" w:name="_Toc135163710"/>
      <w:bookmarkStart w:id="338" w:name="_Toc137473366"/>
      <w:r w:rsidRPr="0069505E">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19</w:t>
      </w:r>
      <w:r>
        <w:rPr>
          <w:color w:val="auto"/>
          <w:sz w:val="22"/>
          <w:szCs w:val="22"/>
        </w:rPr>
        <w:fldChar w:fldCharType="end"/>
      </w:r>
      <w:r w:rsidRPr="0069505E">
        <w:rPr>
          <w:color w:val="auto"/>
          <w:sz w:val="22"/>
          <w:szCs w:val="22"/>
        </w:rPr>
        <w:t xml:space="preserve"> Chọn những thuộc tính cần Sort</w:t>
      </w:r>
      <w:bookmarkEnd w:id="336"/>
      <w:bookmarkEnd w:id="337"/>
      <w:bookmarkEnd w:id="338"/>
    </w:p>
    <w:p w14:paraId="0E0CFAB0" w14:textId="77777777" w:rsidR="00097746" w:rsidRDefault="00097746" w:rsidP="00097746">
      <w:pPr>
        <w:spacing w:line="360" w:lineRule="auto"/>
        <w:rPr>
          <w:lang w:val="en-US"/>
        </w:rPr>
      </w:pPr>
      <w:r w:rsidRPr="007A7531">
        <w:rPr>
          <w:b/>
          <w:bCs/>
          <w:lang w:val="en-US"/>
        </w:rPr>
        <w:t>- Bước 5:</w:t>
      </w:r>
      <w:r>
        <w:rPr>
          <w:lang w:val="en-US"/>
        </w:rPr>
        <w:t xml:space="preserve"> </w:t>
      </w:r>
      <w:r>
        <w:t xml:space="preserve">Cấu hình </w:t>
      </w:r>
      <w:r w:rsidRPr="00E37AD7">
        <w:t>OLE DB Destination</w:t>
      </w:r>
      <w:r>
        <w:rPr>
          <w:lang w:val="en-US"/>
        </w:rPr>
        <w:t xml:space="preserve"> cho bước tiền xử lý</w:t>
      </w:r>
    </w:p>
    <w:p w14:paraId="22F9E604" w14:textId="77777777" w:rsidR="00097746" w:rsidRPr="00CB096F" w:rsidRDefault="00097746" w:rsidP="00097746">
      <w:pPr>
        <w:spacing w:line="360" w:lineRule="auto"/>
        <w:rPr>
          <w:lang w:val="en-US"/>
        </w:rPr>
      </w:pPr>
      <w:r>
        <w:rPr>
          <w:lang w:val="en-US"/>
        </w:rPr>
        <w:t xml:space="preserve">Nhấp chuột phải </w:t>
      </w:r>
      <w:r w:rsidRPr="00E37AD7">
        <w:rPr>
          <w:lang w:val="en-US"/>
        </w:rPr>
        <w:t>OLE DB Destination</w:t>
      </w:r>
      <w:r>
        <w:rPr>
          <w:lang w:val="en-US"/>
        </w:rPr>
        <w:t xml:space="preserve"> và chọn </w:t>
      </w:r>
      <w:r w:rsidRPr="00E37AD7">
        <w:rPr>
          <w:lang w:val="en-US"/>
        </w:rPr>
        <w:t>Edit</w:t>
      </w:r>
      <w:r>
        <w:rPr>
          <w:lang w:val="en-US"/>
        </w:rPr>
        <w:t>.</w:t>
      </w:r>
    </w:p>
    <w:p w14:paraId="67F9E425" w14:textId="77777777" w:rsidR="00097746" w:rsidRPr="000C2E49" w:rsidRDefault="00097746" w:rsidP="00097746">
      <w:pPr>
        <w:spacing w:line="360" w:lineRule="auto"/>
        <w:rPr>
          <w:lang w:val="en-US"/>
        </w:rPr>
      </w:pPr>
    </w:p>
    <w:p w14:paraId="78B23E39" w14:textId="77777777" w:rsidR="00097746" w:rsidRDefault="00097746" w:rsidP="00097746">
      <w:pPr>
        <w:keepNext/>
        <w:spacing w:line="360" w:lineRule="auto"/>
      </w:pPr>
      <w:r>
        <w:rPr>
          <w:noProof/>
        </w:rPr>
        <w:lastRenderedPageBreak/>
        <w:drawing>
          <wp:inline distT="0" distB="0" distL="0" distR="0" wp14:anchorId="128C1124" wp14:editId="227A524B">
            <wp:extent cx="6229350" cy="2632710"/>
            <wp:effectExtent l="0" t="0" r="0" b="0"/>
            <wp:docPr id="107549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493213" name="Picture 1" descr="A screenshot of a computer&#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6229350" cy="2632710"/>
                    </a:xfrm>
                    <a:prstGeom prst="rect">
                      <a:avLst/>
                    </a:prstGeom>
                  </pic:spPr>
                </pic:pic>
              </a:graphicData>
            </a:graphic>
          </wp:inline>
        </w:drawing>
      </w:r>
    </w:p>
    <w:p w14:paraId="690A084A" w14:textId="382FF7BF" w:rsidR="00097746" w:rsidRDefault="00097746" w:rsidP="00097746">
      <w:pPr>
        <w:pStyle w:val="Caption"/>
        <w:spacing w:line="360" w:lineRule="auto"/>
        <w:jc w:val="center"/>
        <w:rPr>
          <w:color w:val="auto"/>
          <w:sz w:val="22"/>
          <w:szCs w:val="22"/>
        </w:rPr>
      </w:pPr>
      <w:bookmarkStart w:id="339" w:name="_Toc135163596"/>
      <w:bookmarkStart w:id="340" w:name="_Toc135163711"/>
      <w:bookmarkStart w:id="341" w:name="_Toc137473367"/>
      <w:r w:rsidRPr="00613C1A">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20</w:t>
      </w:r>
      <w:r>
        <w:rPr>
          <w:color w:val="auto"/>
          <w:sz w:val="22"/>
          <w:szCs w:val="22"/>
        </w:rPr>
        <w:fldChar w:fldCharType="end"/>
      </w:r>
      <w:r w:rsidRPr="00613C1A">
        <w:rPr>
          <w:color w:val="auto"/>
          <w:sz w:val="22"/>
          <w:szCs w:val="22"/>
        </w:rPr>
        <w:t xml:space="preserve"> Cấu hình OLE DB Destination</w:t>
      </w:r>
      <w:bookmarkEnd w:id="339"/>
      <w:bookmarkEnd w:id="340"/>
      <w:bookmarkEnd w:id="341"/>
    </w:p>
    <w:p w14:paraId="40ECFB30" w14:textId="77777777" w:rsidR="00097746" w:rsidRPr="00D245D0" w:rsidRDefault="00097746" w:rsidP="00097746">
      <w:pPr>
        <w:spacing w:line="360" w:lineRule="auto"/>
        <w:rPr>
          <w:lang w:val="en-US"/>
        </w:rPr>
      </w:pPr>
      <w:r>
        <w:rPr>
          <w:rFonts w:cs="Times New Roman"/>
          <w:szCs w:val="26"/>
        </w:rPr>
        <w:t xml:space="preserve">Chọn </w:t>
      </w:r>
      <w:r w:rsidRPr="008C2545">
        <w:rPr>
          <w:rFonts w:cs="Times New Roman"/>
          <w:b/>
          <w:bCs/>
          <w:szCs w:val="26"/>
        </w:rPr>
        <w:t>New</w:t>
      </w:r>
      <w:r>
        <w:rPr>
          <w:rFonts w:cs="Times New Roman"/>
          <w:szCs w:val="26"/>
        </w:rPr>
        <w:t xml:space="preserve"> để tạo bảng </w:t>
      </w:r>
      <w:r w:rsidRPr="00D245D0">
        <w:rPr>
          <w:rFonts w:cs="Times New Roman"/>
          <w:b/>
          <w:bCs/>
          <w:szCs w:val="26"/>
          <w:lang w:val="en-US"/>
        </w:rPr>
        <w:t>TBL_</w:t>
      </w:r>
      <w:r w:rsidRPr="008C2545">
        <w:rPr>
          <w:rFonts w:cs="Times New Roman"/>
          <w:b/>
          <w:bCs/>
          <w:szCs w:val="26"/>
        </w:rPr>
        <w:t>CleanData</w:t>
      </w:r>
      <w:r>
        <w:rPr>
          <w:rFonts w:cs="Times New Roman"/>
          <w:szCs w:val="26"/>
        </w:rPr>
        <w:t xml:space="preserve"> chứa dữ liệu hoàn chỉnh sau khi làm sạch</w:t>
      </w:r>
    </w:p>
    <w:p w14:paraId="5E6D4763" w14:textId="77777777" w:rsidR="00097746" w:rsidRDefault="00097746" w:rsidP="00097746">
      <w:pPr>
        <w:keepNext/>
        <w:spacing w:line="360" w:lineRule="auto"/>
      </w:pPr>
      <w:r>
        <w:rPr>
          <w:noProof/>
        </w:rPr>
        <w:lastRenderedPageBreak/>
        <w:drawing>
          <wp:inline distT="0" distB="0" distL="0" distR="0" wp14:anchorId="49B3D446" wp14:editId="12E350C8">
            <wp:extent cx="6229350" cy="6482715"/>
            <wp:effectExtent l="0" t="0" r="0" b="0"/>
            <wp:docPr id="778115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1597" name="Picture 1"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229350" cy="6482715"/>
                    </a:xfrm>
                    <a:prstGeom prst="rect">
                      <a:avLst/>
                    </a:prstGeom>
                  </pic:spPr>
                </pic:pic>
              </a:graphicData>
            </a:graphic>
          </wp:inline>
        </w:drawing>
      </w:r>
    </w:p>
    <w:p w14:paraId="215890D6" w14:textId="571A3629" w:rsidR="00097746" w:rsidRPr="001E2B8A" w:rsidRDefault="00097746" w:rsidP="00097746">
      <w:pPr>
        <w:pStyle w:val="Caption"/>
        <w:spacing w:line="360" w:lineRule="auto"/>
        <w:jc w:val="center"/>
        <w:rPr>
          <w:color w:val="auto"/>
          <w:sz w:val="22"/>
          <w:szCs w:val="22"/>
        </w:rPr>
      </w:pPr>
      <w:bookmarkStart w:id="342" w:name="_Toc135163597"/>
      <w:bookmarkStart w:id="343" w:name="_Toc135163712"/>
      <w:bookmarkStart w:id="344" w:name="_Toc137473368"/>
      <w:r w:rsidRPr="001E2B8A">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21</w:t>
      </w:r>
      <w:r>
        <w:rPr>
          <w:color w:val="auto"/>
          <w:sz w:val="22"/>
          <w:szCs w:val="22"/>
        </w:rPr>
        <w:fldChar w:fldCharType="end"/>
      </w:r>
      <w:r w:rsidRPr="001E2B8A">
        <w:rPr>
          <w:color w:val="auto"/>
          <w:sz w:val="22"/>
          <w:szCs w:val="22"/>
        </w:rPr>
        <w:t xml:space="preserve"> Tạo bảng </w:t>
      </w:r>
      <w:r>
        <w:rPr>
          <w:color w:val="auto"/>
          <w:sz w:val="22"/>
          <w:szCs w:val="22"/>
        </w:rPr>
        <w:t>mới ở database</w:t>
      </w:r>
      <w:bookmarkEnd w:id="342"/>
      <w:bookmarkEnd w:id="343"/>
      <w:bookmarkEnd w:id="344"/>
    </w:p>
    <w:p w14:paraId="5DB91C7C" w14:textId="77777777" w:rsidR="00097746" w:rsidRDefault="00097746" w:rsidP="00097746">
      <w:pPr>
        <w:keepNext/>
        <w:spacing w:line="360" w:lineRule="auto"/>
      </w:pPr>
      <w:r>
        <w:rPr>
          <w:noProof/>
        </w:rPr>
        <w:lastRenderedPageBreak/>
        <w:drawing>
          <wp:inline distT="0" distB="0" distL="0" distR="0" wp14:anchorId="359EC9D8" wp14:editId="27B23E5C">
            <wp:extent cx="6229350" cy="6139180"/>
            <wp:effectExtent l="0" t="0" r="0" b="0"/>
            <wp:docPr id="9663384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38484"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229350" cy="6139180"/>
                    </a:xfrm>
                    <a:prstGeom prst="rect">
                      <a:avLst/>
                    </a:prstGeom>
                  </pic:spPr>
                </pic:pic>
              </a:graphicData>
            </a:graphic>
          </wp:inline>
        </w:drawing>
      </w:r>
    </w:p>
    <w:p w14:paraId="2186AA79" w14:textId="184E3666" w:rsidR="00097746" w:rsidRPr="00694D17" w:rsidRDefault="00097746" w:rsidP="00097746">
      <w:pPr>
        <w:pStyle w:val="Caption"/>
        <w:spacing w:line="360" w:lineRule="auto"/>
        <w:jc w:val="center"/>
        <w:rPr>
          <w:color w:val="auto"/>
          <w:sz w:val="22"/>
          <w:szCs w:val="22"/>
        </w:rPr>
      </w:pPr>
      <w:bookmarkStart w:id="345" w:name="_Toc135163598"/>
      <w:bookmarkStart w:id="346" w:name="_Toc135163713"/>
      <w:bookmarkStart w:id="347" w:name="_Toc137473369"/>
      <w:r w:rsidRPr="00694D17">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22</w:t>
      </w:r>
      <w:r>
        <w:rPr>
          <w:color w:val="auto"/>
          <w:sz w:val="22"/>
          <w:szCs w:val="22"/>
        </w:rPr>
        <w:fldChar w:fldCharType="end"/>
      </w:r>
      <w:r w:rsidRPr="00694D17">
        <w:rPr>
          <w:color w:val="auto"/>
          <w:sz w:val="22"/>
          <w:szCs w:val="22"/>
        </w:rPr>
        <w:t xml:space="preserve"> Kiểm tra</w:t>
      </w:r>
      <w:r>
        <w:rPr>
          <w:color w:val="auto"/>
          <w:sz w:val="22"/>
          <w:szCs w:val="22"/>
        </w:rPr>
        <w:t xml:space="preserve"> mapping</w:t>
      </w:r>
      <w:r w:rsidRPr="00694D17">
        <w:rPr>
          <w:color w:val="auto"/>
          <w:sz w:val="22"/>
          <w:szCs w:val="22"/>
        </w:rPr>
        <w:t xml:space="preserve"> các thuộc tính</w:t>
      </w:r>
      <w:bookmarkEnd w:id="345"/>
      <w:bookmarkEnd w:id="346"/>
      <w:bookmarkEnd w:id="347"/>
    </w:p>
    <w:p w14:paraId="4646AD3D" w14:textId="77777777" w:rsidR="00097746" w:rsidRDefault="00097746" w:rsidP="00097746">
      <w:pPr>
        <w:spacing w:line="360" w:lineRule="auto"/>
        <w:rPr>
          <w:lang w:val="en-US"/>
        </w:rPr>
      </w:pPr>
      <w:r w:rsidRPr="00D06BD4">
        <w:rPr>
          <w:b/>
          <w:bCs/>
          <w:lang w:val="en-US"/>
        </w:rPr>
        <w:t>- Bước 6:</w:t>
      </w:r>
      <w:r w:rsidRPr="00107785">
        <w:rPr>
          <w:lang w:val="en-US"/>
        </w:rPr>
        <w:t xml:space="preserve"> Kiểm tra trạng thái luồng xử lý cho bước tiền xử lý dữ liệu.</w:t>
      </w:r>
    </w:p>
    <w:p w14:paraId="2070C95D" w14:textId="77777777" w:rsidR="00097746" w:rsidRDefault="00097746" w:rsidP="00097746">
      <w:pPr>
        <w:keepNext/>
        <w:spacing w:line="360" w:lineRule="auto"/>
      </w:pPr>
      <w:r>
        <w:rPr>
          <w:noProof/>
        </w:rPr>
        <w:lastRenderedPageBreak/>
        <w:drawing>
          <wp:inline distT="0" distB="0" distL="0" distR="0" wp14:anchorId="7C0F0F8F" wp14:editId="68D4CD5E">
            <wp:extent cx="6229350" cy="2217420"/>
            <wp:effectExtent l="0" t="0" r="0" b="0"/>
            <wp:docPr id="16189270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27044" name="Picture 1" descr="A screenshot of a computer&#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6229350" cy="2217420"/>
                    </a:xfrm>
                    <a:prstGeom prst="rect">
                      <a:avLst/>
                    </a:prstGeom>
                  </pic:spPr>
                </pic:pic>
              </a:graphicData>
            </a:graphic>
          </wp:inline>
        </w:drawing>
      </w:r>
    </w:p>
    <w:p w14:paraId="21E9C436" w14:textId="5938F1A0" w:rsidR="00097746" w:rsidRPr="004A1D03" w:rsidRDefault="00097746" w:rsidP="00097746">
      <w:pPr>
        <w:pStyle w:val="Caption"/>
        <w:spacing w:line="360" w:lineRule="auto"/>
        <w:jc w:val="center"/>
        <w:rPr>
          <w:color w:val="auto"/>
          <w:sz w:val="22"/>
          <w:szCs w:val="22"/>
        </w:rPr>
      </w:pPr>
      <w:bookmarkStart w:id="348" w:name="_Toc135163599"/>
      <w:bookmarkStart w:id="349" w:name="_Toc135163714"/>
      <w:bookmarkStart w:id="350" w:name="_Toc137473370"/>
      <w:r w:rsidRPr="004A1D03">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23</w:t>
      </w:r>
      <w:r>
        <w:rPr>
          <w:color w:val="auto"/>
          <w:sz w:val="22"/>
          <w:szCs w:val="22"/>
        </w:rPr>
        <w:fldChar w:fldCharType="end"/>
      </w:r>
      <w:r w:rsidRPr="004A1D03">
        <w:rPr>
          <w:color w:val="auto"/>
          <w:sz w:val="22"/>
          <w:szCs w:val="22"/>
        </w:rPr>
        <w:t xml:space="preserve"> </w:t>
      </w:r>
      <w:r>
        <w:rPr>
          <w:color w:val="auto"/>
          <w:sz w:val="22"/>
          <w:szCs w:val="22"/>
        </w:rPr>
        <w:t>Trạng thái l</w:t>
      </w:r>
      <w:r w:rsidRPr="004A1D03">
        <w:rPr>
          <w:color w:val="auto"/>
          <w:sz w:val="22"/>
          <w:szCs w:val="22"/>
        </w:rPr>
        <w:t>uồng xử lý cho bước tiền xử lý</w:t>
      </w:r>
      <w:bookmarkEnd w:id="348"/>
      <w:bookmarkEnd w:id="349"/>
      <w:bookmarkEnd w:id="350"/>
    </w:p>
    <w:p w14:paraId="201913C7" w14:textId="77777777" w:rsidR="00097746" w:rsidRDefault="00097746" w:rsidP="005E4711">
      <w:pPr>
        <w:pStyle w:val="Style1"/>
        <w:spacing w:line="360" w:lineRule="auto"/>
      </w:pPr>
      <w:bookmarkStart w:id="351" w:name="_Toc135163521"/>
      <w:r>
        <w:t>Tạo bảng Dim_Time</w:t>
      </w:r>
      <w:bookmarkEnd w:id="351"/>
    </w:p>
    <w:p w14:paraId="7D1869B1" w14:textId="77777777" w:rsidR="00097746" w:rsidRDefault="00097746" w:rsidP="005E4711">
      <w:pPr>
        <w:spacing w:line="360" w:lineRule="auto"/>
        <w:rPr>
          <w:lang w:val="en-US"/>
        </w:rPr>
      </w:pPr>
      <w:r w:rsidRPr="004A1D03">
        <w:rPr>
          <w:b/>
          <w:bCs/>
          <w:lang w:val="en-US"/>
        </w:rPr>
        <w:t>- Bước 1:</w:t>
      </w:r>
      <w:r w:rsidRPr="004A1D03">
        <w:rPr>
          <w:lang w:val="en-US"/>
        </w:rPr>
        <w:t xml:space="preserve"> </w:t>
      </w:r>
      <w:r w:rsidRPr="00001084">
        <w:rPr>
          <w:lang w:val="en-US"/>
        </w:rPr>
        <w:t xml:space="preserve">Tạo luồng xử lý cho bước tạo bảng </w:t>
      </w:r>
      <w:r>
        <w:rPr>
          <w:lang w:val="en-US"/>
        </w:rPr>
        <w:t>Dim_Time</w:t>
      </w:r>
      <w:r w:rsidRPr="00001084">
        <w:rPr>
          <w:lang w:val="en-US"/>
        </w:rPr>
        <w:t>.</w:t>
      </w:r>
    </w:p>
    <w:p w14:paraId="2C9BB88B" w14:textId="77777777" w:rsidR="00097746" w:rsidRDefault="00097746" w:rsidP="005E4711">
      <w:pPr>
        <w:spacing w:line="360" w:lineRule="auto"/>
        <w:rPr>
          <w:lang w:val="en-US"/>
        </w:rPr>
      </w:pPr>
      <w:r>
        <w:rPr>
          <w:lang w:val="en-US"/>
        </w:rPr>
        <w:t xml:space="preserve">Nhấp chuột phải </w:t>
      </w:r>
      <w:r w:rsidRPr="003F4B9F">
        <w:rPr>
          <w:lang w:val="en-US"/>
        </w:rPr>
        <w:t>Dim_Time</w:t>
      </w:r>
      <w:r>
        <w:rPr>
          <w:lang w:val="en-US"/>
        </w:rPr>
        <w:t xml:space="preserve"> và chọn </w:t>
      </w:r>
      <w:r w:rsidRPr="003F4B9F">
        <w:rPr>
          <w:lang w:val="en-US"/>
        </w:rPr>
        <w:t>Edit.</w:t>
      </w:r>
    </w:p>
    <w:p w14:paraId="6D036F1B" w14:textId="77777777" w:rsidR="00097746" w:rsidRDefault="00097746" w:rsidP="00097746">
      <w:pPr>
        <w:keepNext/>
        <w:spacing w:line="360" w:lineRule="auto"/>
      </w:pPr>
      <w:r>
        <w:rPr>
          <w:noProof/>
        </w:rPr>
        <w:drawing>
          <wp:inline distT="0" distB="0" distL="0" distR="0" wp14:anchorId="46D7890F" wp14:editId="55B1CC3B">
            <wp:extent cx="6229350" cy="4537075"/>
            <wp:effectExtent l="0" t="0" r="0" b="0"/>
            <wp:docPr id="708002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002308" name="Picture 1"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229350" cy="4537075"/>
                    </a:xfrm>
                    <a:prstGeom prst="rect">
                      <a:avLst/>
                    </a:prstGeom>
                  </pic:spPr>
                </pic:pic>
              </a:graphicData>
            </a:graphic>
          </wp:inline>
        </w:drawing>
      </w:r>
    </w:p>
    <w:p w14:paraId="37CA4B02" w14:textId="426444DD" w:rsidR="00097746" w:rsidRPr="00715948" w:rsidRDefault="00097746" w:rsidP="00097746">
      <w:pPr>
        <w:pStyle w:val="Caption"/>
        <w:spacing w:line="360" w:lineRule="auto"/>
        <w:jc w:val="center"/>
        <w:rPr>
          <w:color w:val="auto"/>
          <w:sz w:val="22"/>
          <w:szCs w:val="22"/>
        </w:rPr>
      </w:pPr>
      <w:bookmarkStart w:id="352" w:name="_Toc135163600"/>
      <w:bookmarkStart w:id="353" w:name="_Toc135163715"/>
      <w:bookmarkStart w:id="354" w:name="_Toc137473371"/>
      <w:r w:rsidRPr="00715948">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24</w:t>
      </w:r>
      <w:r>
        <w:rPr>
          <w:color w:val="auto"/>
          <w:sz w:val="22"/>
          <w:szCs w:val="22"/>
        </w:rPr>
        <w:fldChar w:fldCharType="end"/>
      </w:r>
      <w:r w:rsidRPr="00715948">
        <w:rPr>
          <w:color w:val="auto"/>
          <w:sz w:val="22"/>
          <w:szCs w:val="22"/>
        </w:rPr>
        <w:t xml:space="preserve"> Tạo luồng xử lý cho bảng Dim_Time</w:t>
      </w:r>
      <w:bookmarkEnd w:id="352"/>
      <w:bookmarkEnd w:id="353"/>
      <w:bookmarkEnd w:id="354"/>
    </w:p>
    <w:p w14:paraId="66AC4A4A" w14:textId="77777777" w:rsidR="00097746" w:rsidRDefault="00097746" w:rsidP="00097746">
      <w:pPr>
        <w:keepNext/>
        <w:spacing w:line="360" w:lineRule="auto"/>
      </w:pPr>
      <w:r>
        <w:rPr>
          <w:noProof/>
        </w:rPr>
        <w:lastRenderedPageBreak/>
        <w:drawing>
          <wp:inline distT="0" distB="0" distL="0" distR="0" wp14:anchorId="20F4CDB9" wp14:editId="6A850753">
            <wp:extent cx="6229350" cy="2187575"/>
            <wp:effectExtent l="0" t="0" r="0" b="3175"/>
            <wp:docPr id="137904657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046578" name="Picture 1" descr="A screenshot of a computer&#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6229350" cy="2187575"/>
                    </a:xfrm>
                    <a:prstGeom prst="rect">
                      <a:avLst/>
                    </a:prstGeom>
                  </pic:spPr>
                </pic:pic>
              </a:graphicData>
            </a:graphic>
          </wp:inline>
        </w:drawing>
      </w:r>
    </w:p>
    <w:p w14:paraId="7AAAEC6B" w14:textId="6C97BC2A" w:rsidR="00097746" w:rsidRPr="00C93BD1" w:rsidRDefault="00097746" w:rsidP="00097746">
      <w:pPr>
        <w:pStyle w:val="Caption"/>
        <w:spacing w:line="360" w:lineRule="auto"/>
        <w:jc w:val="center"/>
        <w:rPr>
          <w:color w:val="auto"/>
          <w:sz w:val="22"/>
          <w:szCs w:val="22"/>
        </w:rPr>
      </w:pPr>
      <w:bookmarkStart w:id="355" w:name="_Toc135163601"/>
      <w:bookmarkStart w:id="356" w:name="_Toc135163716"/>
      <w:bookmarkStart w:id="357" w:name="_Toc137473372"/>
      <w:r w:rsidRPr="00C93BD1">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25</w:t>
      </w:r>
      <w:r>
        <w:rPr>
          <w:color w:val="auto"/>
          <w:sz w:val="22"/>
          <w:szCs w:val="22"/>
        </w:rPr>
        <w:fldChar w:fldCharType="end"/>
      </w:r>
      <w:r w:rsidRPr="00C93BD1">
        <w:rPr>
          <w:color w:val="auto"/>
          <w:sz w:val="22"/>
          <w:szCs w:val="22"/>
        </w:rPr>
        <w:t xml:space="preserve"> Luồng xử lý cho bước tiền xử lý</w:t>
      </w:r>
      <w:bookmarkEnd w:id="355"/>
      <w:bookmarkEnd w:id="356"/>
      <w:bookmarkEnd w:id="357"/>
    </w:p>
    <w:p w14:paraId="0A3CC886" w14:textId="77777777" w:rsidR="00097746" w:rsidRDefault="00097746" w:rsidP="005E4711">
      <w:pPr>
        <w:spacing w:after="0" w:line="360" w:lineRule="auto"/>
        <w:rPr>
          <w:lang w:val="en-US"/>
        </w:rPr>
      </w:pPr>
      <w:r w:rsidRPr="00C93BD1">
        <w:rPr>
          <w:b/>
          <w:bCs/>
          <w:lang w:val="en-US"/>
        </w:rPr>
        <w:t>- Bước 2:</w:t>
      </w:r>
      <w:r w:rsidRPr="00C43EA8">
        <w:rPr>
          <w:lang w:val="en-US"/>
        </w:rPr>
        <w:t xml:space="preserve"> Cấu hình OLE DB Source cho bước tạo bảng </w:t>
      </w:r>
      <w:r>
        <w:rPr>
          <w:lang w:val="en-US"/>
        </w:rPr>
        <w:t>Dim_Time</w:t>
      </w:r>
      <w:r w:rsidRPr="00C43EA8">
        <w:rPr>
          <w:lang w:val="en-US"/>
        </w:rPr>
        <w:t>.</w:t>
      </w:r>
    </w:p>
    <w:p w14:paraId="58E575B3" w14:textId="77777777" w:rsidR="00097746" w:rsidRDefault="00097746" w:rsidP="005E4711">
      <w:pPr>
        <w:spacing w:after="0" w:line="360" w:lineRule="auto"/>
        <w:rPr>
          <w:lang w:val="en-US"/>
        </w:rPr>
      </w:pPr>
      <w:r>
        <w:rPr>
          <w:lang w:val="en-US"/>
        </w:rPr>
        <w:t xml:space="preserve">Nhấp chuột phải </w:t>
      </w:r>
      <w:r w:rsidRPr="003F4B9F">
        <w:rPr>
          <w:lang w:val="en-US"/>
        </w:rPr>
        <w:t>OLE DB Source</w:t>
      </w:r>
      <w:r>
        <w:rPr>
          <w:lang w:val="en-US"/>
        </w:rPr>
        <w:t xml:space="preserve"> và chọn </w:t>
      </w:r>
      <w:r w:rsidRPr="003F4B9F">
        <w:rPr>
          <w:lang w:val="en-US"/>
        </w:rPr>
        <w:t>Edit.</w:t>
      </w:r>
    </w:p>
    <w:p w14:paraId="75E136A1" w14:textId="77777777" w:rsidR="00097746" w:rsidRDefault="00097746" w:rsidP="00097746">
      <w:pPr>
        <w:keepNext/>
        <w:spacing w:line="360" w:lineRule="auto"/>
      </w:pPr>
      <w:r>
        <w:rPr>
          <w:noProof/>
        </w:rPr>
        <w:drawing>
          <wp:inline distT="0" distB="0" distL="0" distR="0" wp14:anchorId="0C76E22F" wp14:editId="47CFCF2F">
            <wp:extent cx="6229350" cy="2674620"/>
            <wp:effectExtent l="0" t="0" r="0" b="0"/>
            <wp:docPr id="2064708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8466" name="Picture 1"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229350" cy="2674620"/>
                    </a:xfrm>
                    <a:prstGeom prst="rect">
                      <a:avLst/>
                    </a:prstGeom>
                  </pic:spPr>
                </pic:pic>
              </a:graphicData>
            </a:graphic>
          </wp:inline>
        </w:drawing>
      </w:r>
    </w:p>
    <w:p w14:paraId="5BF9C030" w14:textId="455466A8" w:rsidR="00097746" w:rsidRPr="001C1AF8" w:rsidRDefault="00097746" w:rsidP="00097746">
      <w:pPr>
        <w:pStyle w:val="Caption"/>
        <w:spacing w:line="360" w:lineRule="auto"/>
        <w:jc w:val="center"/>
        <w:rPr>
          <w:color w:val="auto"/>
          <w:sz w:val="22"/>
          <w:szCs w:val="22"/>
        </w:rPr>
      </w:pPr>
      <w:bookmarkStart w:id="358" w:name="_Toc135163602"/>
      <w:bookmarkStart w:id="359" w:name="_Toc135163717"/>
      <w:bookmarkStart w:id="360" w:name="_Toc137473373"/>
      <w:r w:rsidRPr="001C1AF8">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26</w:t>
      </w:r>
      <w:r>
        <w:rPr>
          <w:color w:val="auto"/>
          <w:sz w:val="22"/>
          <w:szCs w:val="22"/>
        </w:rPr>
        <w:fldChar w:fldCharType="end"/>
      </w:r>
      <w:r w:rsidRPr="001C1AF8">
        <w:rPr>
          <w:color w:val="auto"/>
          <w:sz w:val="22"/>
          <w:szCs w:val="22"/>
        </w:rPr>
        <w:t xml:space="preserve"> Cấu hình OLE DB Source cho bảng Dim_Time</w:t>
      </w:r>
      <w:bookmarkEnd w:id="358"/>
      <w:bookmarkEnd w:id="359"/>
      <w:bookmarkEnd w:id="360"/>
    </w:p>
    <w:p w14:paraId="174EDB77" w14:textId="77777777" w:rsidR="00097746" w:rsidRDefault="00097746" w:rsidP="005E4711">
      <w:pPr>
        <w:keepNext/>
        <w:spacing w:line="360" w:lineRule="auto"/>
        <w:jc w:val="center"/>
      </w:pPr>
      <w:r>
        <w:rPr>
          <w:noProof/>
        </w:rPr>
        <w:lastRenderedPageBreak/>
        <w:drawing>
          <wp:inline distT="0" distB="0" distL="0" distR="0" wp14:anchorId="0A4C1B10" wp14:editId="24B6F840">
            <wp:extent cx="6229350" cy="6115050"/>
            <wp:effectExtent l="0" t="0" r="0" b="0"/>
            <wp:docPr id="1023739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39067" name="Picture 1" descr="A screenshot of a compu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229350" cy="6115050"/>
                    </a:xfrm>
                    <a:prstGeom prst="rect">
                      <a:avLst/>
                    </a:prstGeom>
                  </pic:spPr>
                </pic:pic>
              </a:graphicData>
            </a:graphic>
          </wp:inline>
        </w:drawing>
      </w:r>
    </w:p>
    <w:p w14:paraId="47461888" w14:textId="6DB4A90C" w:rsidR="00097746" w:rsidRDefault="00097746" w:rsidP="00097746">
      <w:pPr>
        <w:pStyle w:val="Caption"/>
        <w:spacing w:line="360" w:lineRule="auto"/>
        <w:jc w:val="center"/>
        <w:rPr>
          <w:color w:val="auto"/>
          <w:sz w:val="22"/>
          <w:szCs w:val="22"/>
        </w:rPr>
      </w:pPr>
      <w:bookmarkStart w:id="361" w:name="_Toc135163603"/>
      <w:bookmarkStart w:id="362" w:name="_Toc135163718"/>
      <w:bookmarkStart w:id="363" w:name="_Toc137473374"/>
      <w:r w:rsidRPr="00D67697">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27</w:t>
      </w:r>
      <w:r>
        <w:rPr>
          <w:color w:val="auto"/>
          <w:sz w:val="22"/>
          <w:szCs w:val="22"/>
        </w:rPr>
        <w:fldChar w:fldCharType="end"/>
      </w:r>
      <w:r w:rsidRPr="00D67697">
        <w:rPr>
          <w:color w:val="auto"/>
          <w:sz w:val="22"/>
          <w:szCs w:val="22"/>
        </w:rPr>
        <w:t xml:space="preserve"> Chọn kết nối và bảng chứa dữ liệu</w:t>
      </w:r>
      <w:bookmarkEnd w:id="361"/>
      <w:bookmarkEnd w:id="362"/>
      <w:bookmarkEnd w:id="363"/>
    </w:p>
    <w:p w14:paraId="6727EB00" w14:textId="77777777" w:rsidR="00097746" w:rsidRDefault="00097746" w:rsidP="00097746">
      <w:pPr>
        <w:rPr>
          <w:lang w:val="en-US"/>
        </w:rPr>
      </w:pPr>
    </w:p>
    <w:p w14:paraId="016F57CA" w14:textId="77777777" w:rsidR="00097746" w:rsidRDefault="00097746" w:rsidP="00097746">
      <w:pPr>
        <w:rPr>
          <w:lang w:val="en-US"/>
        </w:rPr>
      </w:pPr>
    </w:p>
    <w:p w14:paraId="27878C5E" w14:textId="77777777" w:rsidR="00097746" w:rsidRDefault="00097746" w:rsidP="00097746">
      <w:pPr>
        <w:rPr>
          <w:lang w:val="en-US"/>
        </w:rPr>
      </w:pPr>
    </w:p>
    <w:p w14:paraId="1620BD88" w14:textId="77777777" w:rsidR="00097746" w:rsidRDefault="00097746" w:rsidP="00097746">
      <w:pPr>
        <w:rPr>
          <w:lang w:val="en-US"/>
        </w:rPr>
      </w:pPr>
    </w:p>
    <w:p w14:paraId="0113BF0C" w14:textId="77777777" w:rsidR="00097746" w:rsidRDefault="00097746" w:rsidP="00097746">
      <w:pPr>
        <w:rPr>
          <w:lang w:val="en-US"/>
        </w:rPr>
      </w:pPr>
    </w:p>
    <w:p w14:paraId="6D94E6C4" w14:textId="77777777" w:rsidR="00097746" w:rsidRDefault="00097746" w:rsidP="00097746">
      <w:pPr>
        <w:rPr>
          <w:lang w:val="en-US"/>
        </w:rPr>
      </w:pPr>
    </w:p>
    <w:p w14:paraId="0465E6A1" w14:textId="77777777" w:rsidR="00097746" w:rsidRDefault="00097746" w:rsidP="00097746">
      <w:pPr>
        <w:rPr>
          <w:lang w:val="en-US"/>
        </w:rPr>
      </w:pPr>
    </w:p>
    <w:p w14:paraId="544D67A8" w14:textId="77777777" w:rsidR="00097746" w:rsidRPr="0054788C" w:rsidRDefault="00097746" w:rsidP="00097746">
      <w:pPr>
        <w:rPr>
          <w:lang w:val="en-US"/>
        </w:rPr>
      </w:pPr>
    </w:p>
    <w:p w14:paraId="388E8893" w14:textId="77777777" w:rsidR="00097746" w:rsidRDefault="00097746" w:rsidP="005E4711">
      <w:pPr>
        <w:spacing w:after="0" w:line="360" w:lineRule="auto"/>
        <w:rPr>
          <w:b/>
          <w:bCs/>
          <w:lang w:val="en-US"/>
        </w:rPr>
      </w:pPr>
      <w:r w:rsidRPr="00497825">
        <w:rPr>
          <w:b/>
          <w:bCs/>
          <w:lang w:val="en-US"/>
        </w:rPr>
        <w:lastRenderedPageBreak/>
        <w:t>- Bước 3:</w:t>
      </w:r>
      <w:r w:rsidRPr="00445144">
        <w:rPr>
          <w:lang w:val="en-US"/>
        </w:rPr>
        <w:t xml:space="preserve"> Cấu hình </w:t>
      </w:r>
      <w:r w:rsidRPr="003F4B9F">
        <w:rPr>
          <w:lang w:val="en-US"/>
        </w:rPr>
        <w:t>Aggregate</w:t>
      </w:r>
      <w:r>
        <w:rPr>
          <w:lang w:val="en-US"/>
        </w:rPr>
        <w:t xml:space="preserve"> cho bảng </w:t>
      </w:r>
      <w:r w:rsidRPr="003F4B9F">
        <w:rPr>
          <w:lang w:val="en-US"/>
        </w:rPr>
        <w:t>Dim_Time</w:t>
      </w:r>
    </w:p>
    <w:p w14:paraId="4F1A427F" w14:textId="77777777" w:rsidR="00097746" w:rsidRDefault="00097746" w:rsidP="005E4711">
      <w:pPr>
        <w:spacing w:after="0" w:line="360" w:lineRule="auto"/>
        <w:rPr>
          <w:lang w:val="en-US"/>
        </w:rPr>
      </w:pPr>
      <w:r>
        <w:rPr>
          <w:lang w:val="en-US"/>
        </w:rPr>
        <w:t xml:space="preserve">Nhấp chuột phải </w:t>
      </w:r>
      <w:r w:rsidRPr="003F4B9F">
        <w:rPr>
          <w:lang w:val="en-US"/>
        </w:rPr>
        <w:t>Aggregate</w:t>
      </w:r>
      <w:r>
        <w:rPr>
          <w:lang w:val="en-US"/>
        </w:rPr>
        <w:t xml:space="preserve"> và chọn </w:t>
      </w:r>
      <w:r w:rsidRPr="003F4B9F">
        <w:rPr>
          <w:lang w:val="en-US"/>
        </w:rPr>
        <w:t>Edit</w:t>
      </w:r>
      <w:r>
        <w:rPr>
          <w:lang w:val="en-US"/>
        </w:rPr>
        <w:t>.</w:t>
      </w:r>
    </w:p>
    <w:p w14:paraId="3D75ECD6" w14:textId="77777777" w:rsidR="00097746" w:rsidRDefault="00097746" w:rsidP="00097746">
      <w:pPr>
        <w:keepNext/>
        <w:spacing w:line="360" w:lineRule="auto"/>
      </w:pPr>
      <w:r>
        <w:rPr>
          <w:noProof/>
        </w:rPr>
        <w:drawing>
          <wp:inline distT="0" distB="0" distL="0" distR="0" wp14:anchorId="1A5E7503" wp14:editId="34BBABB0">
            <wp:extent cx="6229350" cy="3164205"/>
            <wp:effectExtent l="0" t="0" r="0" b="0"/>
            <wp:docPr id="1191842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42842" name="Picture 1"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229350" cy="3164205"/>
                    </a:xfrm>
                    <a:prstGeom prst="rect">
                      <a:avLst/>
                    </a:prstGeom>
                  </pic:spPr>
                </pic:pic>
              </a:graphicData>
            </a:graphic>
          </wp:inline>
        </w:drawing>
      </w:r>
    </w:p>
    <w:p w14:paraId="700B9A64" w14:textId="2E74ABA1" w:rsidR="00097746" w:rsidRPr="004977F0" w:rsidRDefault="00097746" w:rsidP="00097746">
      <w:pPr>
        <w:pStyle w:val="Caption"/>
        <w:spacing w:line="360" w:lineRule="auto"/>
        <w:jc w:val="center"/>
        <w:rPr>
          <w:color w:val="auto"/>
          <w:sz w:val="22"/>
          <w:szCs w:val="22"/>
        </w:rPr>
      </w:pPr>
      <w:bookmarkStart w:id="364" w:name="_Toc135163604"/>
      <w:bookmarkStart w:id="365" w:name="_Toc135163719"/>
      <w:bookmarkStart w:id="366" w:name="_Toc137473375"/>
      <w:r w:rsidRPr="004977F0">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28</w:t>
      </w:r>
      <w:r>
        <w:rPr>
          <w:color w:val="auto"/>
          <w:sz w:val="22"/>
          <w:szCs w:val="22"/>
        </w:rPr>
        <w:fldChar w:fldCharType="end"/>
      </w:r>
      <w:r w:rsidRPr="004977F0">
        <w:rPr>
          <w:color w:val="auto"/>
          <w:sz w:val="22"/>
          <w:szCs w:val="22"/>
        </w:rPr>
        <w:t xml:space="preserve"> Cấu hình Aggregate</w:t>
      </w:r>
      <w:bookmarkEnd w:id="364"/>
      <w:bookmarkEnd w:id="365"/>
      <w:bookmarkEnd w:id="366"/>
    </w:p>
    <w:p w14:paraId="082EE791" w14:textId="77777777" w:rsidR="00097746" w:rsidRDefault="00097746" w:rsidP="005E4711">
      <w:pPr>
        <w:keepNext/>
        <w:spacing w:line="360" w:lineRule="auto"/>
        <w:jc w:val="center"/>
      </w:pPr>
      <w:r>
        <w:rPr>
          <w:noProof/>
        </w:rPr>
        <w:lastRenderedPageBreak/>
        <w:drawing>
          <wp:inline distT="0" distB="0" distL="0" distR="0" wp14:anchorId="1EB6503D" wp14:editId="5330EAB5">
            <wp:extent cx="6229350" cy="6404610"/>
            <wp:effectExtent l="0" t="0" r="0" b="0"/>
            <wp:docPr id="390100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100069" name="Picture 1" descr="A screenshot of a computer&#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229350" cy="6404610"/>
                    </a:xfrm>
                    <a:prstGeom prst="rect">
                      <a:avLst/>
                    </a:prstGeom>
                  </pic:spPr>
                </pic:pic>
              </a:graphicData>
            </a:graphic>
          </wp:inline>
        </w:drawing>
      </w:r>
    </w:p>
    <w:p w14:paraId="0A765542" w14:textId="5998B4D2" w:rsidR="00097746" w:rsidRDefault="00097746" w:rsidP="00097746">
      <w:pPr>
        <w:pStyle w:val="Caption"/>
        <w:spacing w:line="360" w:lineRule="auto"/>
        <w:jc w:val="center"/>
        <w:rPr>
          <w:color w:val="auto"/>
          <w:sz w:val="22"/>
          <w:szCs w:val="22"/>
        </w:rPr>
      </w:pPr>
      <w:bookmarkStart w:id="367" w:name="_Toc135163605"/>
      <w:bookmarkStart w:id="368" w:name="_Toc135163720"/>
      <w:bookmarkStart w:id="369" w:name="_Toc137473376"/>
      <w:r w:rsidRPr="004977F0">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29</w:t>
      </w:r>
      <w:r>
        <w:rPr>
          <w:color w:val="auto"/>
          <w:sz w:val="22"/>
          <w:szCs w:val="22"/>
        </w:rPr>
        <w:fldChar w:fldCharType="end"/>
      </w:r>
      <w:r w:rsidRPr="004977F0">
        <w:rPr>
          <w:color w:val="auto"/>
          <w:sz w:val="22"/>
          <w:szCs w:val="22"/>
        </w:rPr>
        <w:t xml:space="preserve"> Chọn thuộc tính cần thiết cho bảng Dim_Time</w:t>
      </w:r>
      <w:bookmarkEnd w:id="367"/>
      <w:bookmarkEnd w:id="368"/>
      <w:bookmarkEnd w:id="369"/>
    </w:p>
    <w:p w14:paraId="78B18590" w14:textId="77777777" w:rsidR="00097746" w:rsidRDefault="00097746" w:rsidP="00097746">
      <w:pPr>
        <w:rPr>
          <w:lang w:val="en-US"/>
        </w:rPr>
      </w:pPr>
    </w:p>
    <w:p w14:paraId="4D5DD52E" w14:textId="77777777" w:rsidR="00097746" w:rsidRDefault="00097746" w:rsidP="00097746">
      <w:pPr>
        <w:rPr>
          <w:lang w:val="en-US"/>
        </w:rPr>
      </w:pPr>
    </w:p>
    <w:p w14:paraId="23C826E5" w14:textId="77777777" w:rsidR="00097746" w:rsidRDefault="00097746" w:rsidP="00097746">
      <w:pPr>
        <w:rPr>
          <w:lang w:val="en-US"/>
        </w:rPr>
      </w:pPr>
    </w:p>
    <w:p w14:paraId="5088E938" w14:textId="77777777" w:rsidR="00097746" w:rsidRDefault="00097746" w:rsidP="00097746">
      <w:pPr>
        <w:rPr>
          <w:lang w:val="en-US"/>
        </w:rPr>
      </w:pPr>
    </w:p>
    <w:p w14:paraId="2F67F4DE" w14:textId="77777777" w:rsidR="00097746" w:rsidRDefault="00097746" w:rsidP="00097746">
      <w:pPr>
        <w:rPr>
          <w:lang w:val="en-US"/>
        </w:rPr>
      </w:pPr>
    </w:p>
    <w:p w14:paraId="4229B53A" w14:textId="77777777" w:rsidR="00097746" w:rsidRDefault="00097746" w:rsidP="00097746">
      <w:pPr>
        <w:rPr>
          <w:lang w:val="en-US"/>
        </w:rPr>
      </w:pPr>
    </w:p>
    <w:p w14:paraId="551A3DF9" w14:textId="77777777" w:rsidR="00097746" w:rsidRPr="0054788C" w:rsidRDefault="00097746" w:rsidP="00097746">
      <w:pPr>
        <w:rPr>
          <w:lang w:val="en-US"/>
        </w:rPr>
      </w:pPr>
    </w:p>
    <w:p w14:paraId="6AC8535E" w14:textId="77777777" w:rsidR="00097746" w:rsidRDefault="00097746" w:rsidP="005E4711">
      <w:pPr>
        <w:spacing w:after="0" w:line="360" w:lineRule="auto"/>
        <w:rPr>
          <w:lang w:val="en-US"/>
        </w:rPr>
      </w:pPr>
      <w:r w:rsidRPr="002051D3">
        <w:rPr>
          <w:b/>
          <w:bCs/>
          <w:lang w:val="en-US"/>
        </w:rPr>
        <w:lastRenderedPageBreak/>
        <w:t>- Bước 4:</w:t>
      </w:r>
      <w:r w:rsidRPr="00445144">
        <w:rPr>
          <w:lang w:val="en-US"/>
        </w:rPr>
        <w:t xml:space="preserve"> Cấu hình với Derrived Column cho bước tạo bảng </w:t>
      </w:r>
      <w:r>
        <w:rPr>
          <w:lang w:val="en-US"/>
        </w:rPr>
        <w:t>Dim_Time</w:t>
      </w:r>
      <w:r w:rsidRPr="00445144">
        <w:rPr>
          <w:lang w:val="en-US"/>
        </w:rPr>
        <w:t>.</w:t>
      </w:r>
    </w:p>
    <w:p w14:paraId="22333C27" w14:textId="77777777" w:rsidR="00097746" w:rsidRDefault="00097746" w:rsidP="005E4711">
      <w:pPr>
        <w:spacing w:after="0" w:line="360" w:lineRule="auto"/>
        <w:rPr>
          <w:lang w:val="en-US"/>
        </w:rPr>
      </w:pPr>
      <w:r>
        <w:rPr>
          <w:lang w:val="en-US"/>
        </w:rPr>
        <w:t xml:space="preserve">Nhấp chuột phải </w:t>
      </w:r>
      <w:r w:rsidRPr="00294914">
        <w:rPr>
          <w:lang w:val="en-US"/>
        </w:rPr>
        <w:t>Derrived</w:t>
      </w:r>
      <w:r>
        <w:rPr>
          <w:lang w:val="en-US"/>
        </w:rPr>
        <w:t xml:space="preserve"> và chọn </w:t>
      </w:r>
      <w:r w:rsidRPr="00294914">
        <w:rPr>
          <w:lang w:val="en-US"/>
        </w:rPr>
        <w:t>Edit</w:t>
      </w:r>
      <w:r>
        <w:rPr>
          <w:lang w:val="en-US"/>
        </w:rPr>
        <w:t>.</w:t>
      </w:r>
    </w:p>
    <w:p w14:paraId="22977983" w14:textId="77777777" w:rsidR="00097746" w:rsidRDefault="00097746" w:rsidP="00097746">
      <w:pPr>
        <w:keepNext/>
        <w:spacing w:line="360" w:lineRule="auto"/>
      </w:pPr>
      <w:r>
        <w:rPr>
          <w:noProof/>
        </w:rPr>
        <w:drawing>
          <wp:inline distT="0" distB="0" distL="0" distR="0" wp14:anchorId="16A90496" wp14:editId="6D21B85E">
            <wp:extent cx="6229350" cy="2800350"/>
            <wp:effectExtent l="0" t="0" r="0" b="0"/>
            <wp:docPr id="49573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3319" name="Picture 1"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229350" cy="2800350"/>
                    </a:xfrm>
                    <a:prstGeom prst="rect">
                      <a:avLst/>
                    </a:prstGeom>
                  </pic:spPr>
                </pic:pic>
              </a:graphicData>
            </a:graphic>
          </wp:inline>
        </w:drawing>
      </w:r>
    </w:p>
    <w:p w14:paraId="281D6C29" w14:textId="7B0C56E2" w:rsidR="00097746" w:rsidRDefault="00097746" w:rsidP="00097746">
      <w:pPr>
        <w:pStyle w:val="Caption"/>
        <w:spacing w:line="360" w:lineRule="auto"/>
        <w:jc w:val="center"/>
        <w:rPr>
          <w:color w:val="auto"/>
          <w:sz w:val="22"/>
          <w:szCs w:val="22"/>
        </w:rPr>
      </w:pPr>
      <w:bookmarkStart w:id="370" w:name="_Toc135163606"/>
      <w:bookmarkStart w:id="371" w:name="_Toc135163721"/>
      <w:bookmarkStart w:id="372" w:name="_Toc137473377"/>
      <w:r w:rsidRPr="00493CAB">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30</w:t>
      </w:r>
      <w:r>
        <w:rPr>
          <w:color w:val="auto"/>
          <w:sz w:val="22"/>
          <w:szCs w:val="22"/>
        </w:rPr>
        <w:fldChar w:fldCharType="end"/>
      </w:r>
      <w:r w:rsidRPr="00493CAB">
        <w:rPr>
          <w:color w:val="auto"/>
          <w:sz w:val="22"/>
          <w:szCs w:val="22"/>
        </w:rPr>
        <w:t xml:space="preserve"> Cấu hình Der</w:t>
      </w:r>
      <w:r>
        <w:rPr>
          <w:color w:val="auto"/>
          <w:sz w:val="22"/>
          <w:szCs w:val="22"/>
        </w:rPr>
        <w:t>r</w:t>
      </w:r>
      <w:r w:rsidRPr="00493CAB">
        <w:rPr>
          <w:color w:val="auto"/>
          <w:sz w:val="22"/>
          <w:szCs w:val="22"/>
        </w:rPr>
        <w:t>ived Column</w:t>
      </w:r>
      <w:bookmarkEnd w:id="370"/>
      <w:bookmarkEnd w:id="371"/>
      <w:bookmarkEnd w:id="372"/>
    </w:p>
    <w:p w14:paraId="0BCB2502" w14:textId="77777777" w:rsidR="00097746" w:rsidRPr="00D507B6" w:rsidRDefault="00097746" w:rsidP="00097746">
      <w:pPr>
        <w:spacing w:line="360" w:lineRule="auto"/>
        <w:rPr>
          <w:lang w:val="en-US"/>
        </w:rPr>
      </w:pPr>
      <w:r>
        <w:rPr>
          <w:lang w:val="en-US"/>
        </w:rPr>
        <w:t xml:space="preserve">- </w:t>
      </w:r>
      <w:r w:rsidRPr="00D507B6">
        <w:rPr>
          <w:lang w:val="en-US"/>
        </w:rPr>
        <w:t xml:space="preserve">Giúp tạo ra thuộc tính </w:t>
      </w:r>
      <w:r>
        <w:rPr>
          <w:lang w:val="en-US"/>
        </w:rPr>
        <w:t>Week</w:t>
      </w:r>
      <w:r w:rsidRPr="00D507B6">
        <w:rPr>
          <w:lang w:val="en-US"/>
        </w:rPr>
        <w:t xml:space="preserve"> từ thuộc tính Date cũng như Replace các thuộc tính tương ứng để đảm bảo trùng dữ liệu.</w:t>
      </w:r>
    </w:p>
    <w:p w14:paraId="0B57757A" w14:textId="77777777" w:rsidR="00097746" w:rsidRDefault="00097746" w:rsidP="005E4711">
      <w:pPr>
        <w:keepNext/>
        <w:spacing w:line="360" w:lineRule="auto"/>
        <w:jc w:val="center"/>
      </w:pPr>
      <w:r>
        <w:rPr>
          <w:noProof/>
        </w:rPr>
        <w:lastRenderedPageBreak/>
        <w:drawing>
          <wp:inline distT="0" distB="0" distL="0" distR="0" wp14:anchorId="41AAF219" wp14:editId="56167DFA">
            <wp:extent cx="6229350" cy="5892800"/>
            <wp:effectExtent l="0" t="0" r="0" b="0"/>
            <wp:docPr id="1621127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127642"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229350" cy="5892800"/>
                    </a:xfrm>
                    <a:prstGeom prst="rect">
                      <a:avLst/>
                    </a:prstGeom>
                  </pic:spPr>
                </pic:pic>
              </a:graphicData>
            </a:graphic>
          </wp:inline>
        </w:drawing>
      </w:r>
    </w:p>
    <w:p w14:paraId="35428231" w14:textId="53EAB6DB" w:rsidR="00097746" w:rsidRPr="006951A1" w:rsidRDefault="00097746" w:rsidP="00097746">
      <w:pPr>
        <w:pStyle w:val="Caption"/>
        <w:spacing w:line="360" w:lineRule="auto"/>
        <w:jc w:val="center"/>
        <w:rPr>
          <w:color w:val="auto"/>
          <w:sz w:val="22"/>
          <w:szCs w:val="22"/>
        </w:rPr>
      </w:pPr>
      <w:bookmarkStart w:id="373" w:name="_Toc135163607"/>
      <w:bookmarkStart w:id="374" w:name="_Toc135163722"/>
      <w:bookmarkStart w:id="375" w:name="_Toc137473378"/>
      <w:r w:rsidRPr="006951A1">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31</w:t>
      </w:r>
      <w:r>
        <w:rPr>
          <w:color w:val="auto"/>
          <w:sz w:val="22"/>
          <w:szCs w:val="22"/>
        </w:rPr>
        <w:fldChar w:fldCharType="end"/>
      </w:r>
      <w:r w:rsidRPr="006951A1">
        <w:rPr>
          <w:color w:val="auto"/>
          <w:sz w:val="22"/>
          <w:szCs w:val="22"/>
        </w:rPr>
        <w:t xml:space="preserve"> Tạo thuộc tính Week từ thuộc tính Date</w:t>
      </w:r>
      <w:bookmarkEnd w:id="373"/>
      <w:bookmarkEnd w:id="374"/>
      <w:bookmarkEnd w:id="375"/>
    </w:p>
    <w:p w14:paraId="53896678" w14:textId="77777777" w:rsidR="00097746" w:rsidRDefault="00097746" w:rsidP="00097746">
      <w:pPr>
        <w:spacing w:line="360" w:lineRule="auto"/>
        <w:rPr>
          <w:lang w:val="en-US"/>
        </w:rPr>
      </w:pPr>
      <w:r w:rsidRPr="00B77098">
        <w:rPr>
          <w:b/>
          <w:bCs/>
          <w:lang w:val="en-US"/>
        </w:rPr>
        <w:t>- Bước 5:</w:t>
      </w:r>
      <w:r w:rsidRPr="00CD32EA">
        <w:rPr>
          <w:lang w:val="en-US"/>
        </w:rPr>
        <w:t xml:space="preserve"> Cấu hình Sort cho bước tạo bảng </w:t>
      </w:r>
      <w:r>
        <w:rPr>
          <w:lang w:val="en-US"/>
        </w:rPr>
        <w:t>Dim_Time</w:t>
      </w:r>
      <w:r w:rsidRPr="00CD32EA">
        <w:rPr>
          <w:lang w:val="en-US"/>
        </w:rPr>
        <w:t>.</w:t>
      </w:r>
    </w:p>
    <w:p w14:paraId="592CED2C" w14:textId="77777777" w:rsidR="00097746" w:rsidRDefault="00097746" w:rsidP="00097746">
      <w:pPr>
        <w:spacing w:line="360" w:lineRule="auto"/>
        <w:rPr>
          <w:lang w:val="en-US"/>
        </w:rPr>
      </w:pPr>
      <w:r>
        <w:rPr>
          <w:lang w:val="en-US"/>
        </w:rPr>
        <w:t xml:space="preserve">Nhấp chuột phải </w:t>
      </w:r>
      <w:r w:rsidRPr="00ED0296">
        <w:rPr>
          <w:lang w:val="en-US"/>
        </w:rPr>
        <w:t>Sort</w:t>
      </w:r>
      <w:r>
        <w:rPr>
          <w:lang w:val="en-US"/>
        </w:rPr>
        <w:t xml:space="preserve"> và chọn </w:t>
      </w:r>
      <w:r w:rsidRPr="00ED0296">
        <w:rPr>
          <w:lang w:val="en-US"/>
        </w:rPr>
        <w:t>Edit</w:t>
      </w:r>
      <w:r>
        <w:rPr>
          <w:lang w:val="en-US"/>
        </w:rPr>
        <w:t>.</w:t>
      </w:r>
    </w:p>
    <w:p w14:paraId="2B939A2F" w14:textId="77777777" w:rsidR="00097746" w:rsidRDefault="00097746" w:rsidP="00097746">
      <w:pPr>
        <w:spacing w:line="360" w:lineRule="auto"/>
        <w:rPr>
          <w:lang w:val="en-US"/>
        </w:rPr>
      </w:pPr>
    </w:p>
    <w:p w14:paraId="588ED7D0" w14:textId="77777777" w:rsidR="00097746" w:rsidRDefault="00097746" w:rsidP="00097746">
      <w:pPr>
        <w:keepNext/>
        <w:spacing w:line="360" w:lineRule="auto"/>
      </w:pPr>
      <w:r>
        <w:rPr>
          <w:noProof/>
        </w:rPr>
        <w:lastRenderedPageBreak/>
        <w:drawing>
          <wp:inline distT="0" distB="0" distL="0" distR="0" wp14:anchorId="37EBB1F1" wp14:editId="68164763">
            <wp:extent cx="6229350" cy="2855595"/>
            <wp:effectExtent l="0" t="0" r="0" b="1905"/>
            <wp:docPr id="2045116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116090" name="Picture 1"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229350" cy="2855595"/>
                    </a:xfrm>
                    <a:prstGeom prst="rect">
                      <a:avLst/>
                    </a:prstGeom>
                  </pic:spPr>
                </pic:pic>
              </a:graphicData>
            </a:graphic>
          </wp:inline>
        </w:drawing>
      </w:r>
    </w:p>
    <w:p w14:paraId="7AFA1F20" w14:textId="13034B10" w:rsidR="00097746" w:rsidRPr="00F15F0E" w:rsidRDefault="00097746" w:rsidP="00097746">
      <w:pPr>
        <w:pStyle w:val="Caption"/>
        <w:spacing w:line="360" w:lineRule="auto"/>
        <w:jc w:val="center"/>
        <w:rPr>
          <w:color w:val="auto"/>
          <w:sz w:val="22"/>
          <w:szCs w:val="22"/>
        </w:rPr>
      </w:pPr>
      <w:bookmarkStart w:id="376" w:name="_Toc135163608"/>
      <w:bookmarkStart w:id="377" w:name="_Toc135163723"/>
      <w:bookmarkStart w:id="378" w:name="_Toc137473379"/>
      <w:r w:rsidRPr="00F15F0E">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32</w:t>
      </w:r>
      <w:r>
        <w:rPr>
          <w:color w:val="auto"/>
          <w:sz w:val="22"/>
          <w:szCs w:val="22"/>
        </w:rPr>
        <w:fldChar w:fldCharType="end"/>
      </w:r>
      <w:r w:rsidRPr="00F15F0E">
        <w:rPr>
          <w:color w:val="auto"/>
          <w:sz w:val="22"/>
          <w:szCs w:val="22"/>
        </w:rPr>
        <w:t xml:space="preserve"> Cấu hình Sort bảng Dim_Time</w:t>
      </w:r>
      <w:bookmarkEnd w:id="376"/>
      <w:bookmarkEnd w:id="377"/>
      <w:bookmarkEnd w:id="378"/>
    </w:p>
    <w:p w14:paraId="68890349" w14:textId="77777777" w:rsidR="00097746" w:rsidRDefault="00097746" w:rsidP="00097746">
      <w:pPr>
        <w:keepNext/>
        <w:spacing w:line="360" w:lineRule="auto"/>
      </w:pPr>
      <w:r>
        <w:rPr>
          <w:noProof/>
        </w:rPr>
        <w:lastRenderedPageBreak/>
        <w:drawing>
          <wp:inline distT="0" distB="0" distL="0" distR="0" wp14:anchorId="39BD7CD4" wp14:editId="356A9F04">
            <wp:extent cx="6229350" cy="6899275"/>
            <wp:effectExtent l="0" t="0" r="0" b="0"/>
            <wp:docPr id="18259121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12105" name="Picture 1"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229350" cy="6899275"/>
                    </a:xfrm>
                    <a:prstGeom prst="rect">
                      <a:avLst/>
                    </a:prstGeom>
                  </pic:spPr>
                </pic:pic>
              </a:graphicData>
            </a:graphic>
          </wp:inline>
        </w:drawing>
      </w:r>
    </w:p>
    <w:p w14:paraId="6B5000AD" w14:textId="3B8773CA" w:rsidR="00097746" w:rsidRPr="00F15F0E" w:rsidRDefault="00097746" w:rsidP="00097746">
      <w:pPr>
        <w:pStyle w:val="Caption"/>
        <w:spacing w:line="360" w:lineRule="auto"/>
        <w:jc w:val="center"/>
        <w:rPr>
          <w:color w:val="auto"/>
          <w:sz w:val="22"/>
          <w:szCs w:val="22"/>
        </w:rPr>
      </w:pPr>
      <w:bookmarkStart w:id="379" w:name="_Toc135163609"/>
      <w:bookmarkStart w:id="380" w:name="_Toc135163724"/>
      <w:bookmarkStart w:id="381" w:name="_Toc137473380"/>
      <w:r w:rsidRPr="00F15F0E">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33</w:t>
      </w:r>
      <w:r>
        <w:rPr>
          <w:color w:val="auto"/>
          <w:sz w:val="22"/>
          <w:szCs w:val="22"/>
        </w:rPr>
        <w:fldChar w:fldCharType="end"/>
      </w:r>
      <w:r w:rsidRPr="00F15F0E">
        <w:rPr>
          <w:color w:val="auto"/>
          <w:sz w:val="22"/>
          <w:szCs w:val="22"/>
        </w:rPr>
        <w:t xml:space="preserve"> Chọn những thuộc tính cần Sort</w:t>
      </w:r>
      <w:bookmarkEnd w:id="379"/>
      <w:bookmarkEnd w:id="380"/>
      <w:bookmarkEnd w:id="381"/>
    </w:p>
    <w:p w14:paraId="7736E208" w14:textId="77777777" w:rsidR="00097746" w:rsidRDefault="00097746" w:rsidP="005E4711">
      <w:pPr>
        <w:spacing w:after="0" w:line="360" w:lineRule="auto"/>
        <w:rPr>
          <w:lang w:val="en-US"/>
        </w:rPr>
      </w:pPr>
      <w:r w:rsidRPr="00983A89">
        <w:rPr>
          <w:b/>
          <w:bCs/>
          <w:lang w:val="en-US"/>
        </w:rPr>
        <w:t>- Bước 6:</w:t>
      </w:r>
      <w:r w:rsidRPr="008B0D58">
        <w:rPr>
          <w:lang w:val="en-US"/>
        </w:rPr>
        <w:t xml:space="preserve"> Cấu hình </w:t>
      </w:r>
      <w:r w:rsidRPr="000D0798">
        <w:rPr>
          <w:lang w:val="en-US"/>
        </w:rPr>
        <w:t>OLE DB Destination</w:t>
      </w:r>
      <w:r w:rsidRPr="008B0D58">
        <w:rPr>
          <w:lang w:val="en-US"/>
        </w:rPr>
        <w:t xml:space="preserve"> cho bảng </w:t>
      </w:r>
      <w:r w:rsidRPr="000D0798">
        <w:rPr>
          <w:lang w:val="en-US"/>
        </w:rPr>
        <w:t>Dim_Time.</w:t>
      </w:r>
    </w:p>
    <w:p w14:paraId="0F8A5069" w14:textId="77777777" w:rsidR="00097746" w:rsidRDefault="00097746" w:rsidP="005E4711">
      <w:pPr>
        <w:spacing w:after="0" w:line="360" w:lineRule="auto"/>
        <w:rPr>
          <w:lang w:val="en-US"/>
        </w:rPr>
      </w:pPr>
      <w:r w:rsidRPr="0085682E">
        <w:rPr>
          <w:lang w:val="en-US"/>
        </w:rPr>
        <w:t xml:space="preserve">Nhấp chuột phải </w:t>
      </w:r>
      <w:r w:rsidRPr="000D0798">
        <w:rPr>
          <w:lang w:val="en-US"/>
        </w:rPr>
        <w:t>OLE DB Destination</w:t>
      </w:r>
      <w:r w:rsidRPr="0085682E">
        <w:rPr>
          <w:lang w:val="en-US"/>
        </w:rPr>
        <w:t xml:space="preserve"> và chọn </w:t>
      </w:r>
      <w:r w:rsidRPr="000D0798">
        <w:rPr>
          <w:lang w:val="en-US"/>
        </w:rPr>
        <w:t>Edit.</w:t>
      </w:r>
    </w:p>
    <w:p w14:paraId="483B773A" w14:textId="77777777" w:rsidR="00097746" w:rsidRPr="00B86071" w:rsidRDefault="00097746" w:rsidP="00097746">
      <w:pPr>
        <w:keepNext/>
        <w:spacing w:line="360" w:lineRule="auto"/>
        <w:jc w:val="center"/>
        <w:rPr>
          <w:sz w:val="22"/>
        </w:rPr>
      </w:pPr>
      <w:r w:rsidRPr="00B86071">
        <w:rPr>
          <w:noProof/>
          <w:sz w:val="22"/>
        </w:rPr>
        <w:lastRenderedPageBreak/>
        <w:drawing>
          <wp:inline distT="0" distB="0" distL="0" distR="0" wp14:anchorId="566339AA" wp14:editId="37A80719">
            <wp:extent cx="6229350" cy="2398395"/>
            <wp:effectExtent l="0" t="0" r="0" b="1905"/>
            <wp:docPr id="330534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34635" name="Picture 1" descr="A screenshot of a computer&#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229350" cy="2398395"/>
                    </a:xfrm>
                    <a:prstGeom prst="rect">
                      <a:avLst/>
                    </a:prstGeom>
                  </pic:spPr>
                </pic:pic>
              </a:graphicData>
            </a:graphic>
          </wp:inline>
        </w:drawing>
      </w:r>
    </w:p>
    <w:p w14:paraId="2C59D6EB" w14:textId="3DD12F89" w:rsidR="00097746" w:rsidRDefault="00097746" w:rsidP="005E4711">
      <w:pPr>
        <w:pStyle w:val="Caption"/>
        <w:spacing w:after="0" w:line="360" w:lineRule="auto"/>
        <w:jc w:val="center"/>
        <w:rPr>
          <w:color w:val="auto"/>
          <w:sz w:val="22"/>
          <w:szCs w:val="22"/>
        </w:rPr>
      </w:pPr>
      <w:bookmarkStart w:id="382" w:name="_Toc135163610"/>
      <w:bookmarkStart w:id="383" w:name="_Toc135163725"/>
      <w:bookmarkStart w:id="384" w:name="_Toc137473381"/>
      <w:r w:rsidRPr="00B86071">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34</w:t>
      </w:r>
      <w:r>
        <w:rPr>
          <w:color w:val="auto"/>
          <w:sz w:val="22"/>
          <w:szCs w:val="22"/>
        </w:rPr>
        <w:fldChar w:fldCharType="end"/>
      </w:r>
      <w:r w:rsidRPr="00B86071">
        <w:rPr>
          <w:color w:val="auto"/>
          <w:sz w:val="22"/>
          <w:szCs w:val="22"/>
        </w:rPr>
        <w:t xml:space="preserve"> Cấu hình OLE DB Destination</w:t>
      </w:r>
      <w:bookmarkEnd w:id="382"/>
      <w:bookmarkEnd w:id="383"/>
      <w:bookmarkEnd w:id="384"/>
    </w:p>
    <w:p w14:paraId="0D96CFF6" w14:textId="77777777" w:rsidR="00097746" w:rsidRPr="00EB34DE" w:rsidRDefault="00097746" w:rsidP="005E4711">
      <w:pPr>
        <w:spacing w:after="0" w:line="360" w:lineRule="auto"/>
        <w:rPr>
          <w:lang w:val="en-US"/>
        </w:rPr>
      </w:pPr>
      <w:r w:rsidRPr="00EB34DE">
        <w:rPr>
          <w:lang w:val="en-US"/>
        </w:rPr>
        <w:t xml:space="preserve">Chọn </w:t>
      </w:r>
      <w:r w:rsidRPr="00EB34DE">
        <w:rPr>
          <w:b/>
          <w:bCs/>
          <w:lang w:val="en-US"/>
        </w:rPr>
        <w:t>New</w:t>
      </w:r>
      <w:r w:rsidRPr="00EB34DE">
        <w:rPr>
          <w:lang w:val="en-US"/>
        </w:rPr>
        <w:t xml:space="preserve"> để tạo bảng </w:t>
      </w:r>
      <w:r w:rsidRPr="000D0798">
        <w:rPr>
          <w:b/>
          <w:bCs/>
          <w:lang w:val="en-US"/>
        </w:rPr>
        <w:t>Dim_Time</w:t>
      </w:r>
      <w:r w:rsidRPr="00EB34DE">
        <w:rPr>
          <w:lang w:val="en-US"/>
        </w:rPr>
        <w:t xml:space="preserve"> chứa dữ liệu </w:t>
      </w:r>
    </w:p>
    <w:p w14:paraId="6DB4DAFE" w14:textId="77777777" w:rsidR="00097746" w:rsidRDefault="00097746" w:rsidP="00097746">
      <w:pPr>
        <w:keepNext/>
        <w:spacing w:line="360" w:lineRule="auto"/>
      </w:pPr>
      <w:r>
        <w:rPr>
          <w:noProof/>
        </w:rPr>
        <w:lastRenderedPageBreak/>
        <w:drawing>
          <wp:inline distT="0" distB="0" distL="0" distR="0" wp14:anchorId="442529D7" wp14:editId="60C2FC30">
            <wp:extent cx="6229350" cy="6490970"/>
            <wp:effectExtent l="0" t="0" r="0" b="5080"/>
            <wp:docPr id="466776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776232" name="Picture 1" descr="A screenshot of a computer&#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6229350" cy="6490970"/>
                    </a:xfrm>
                    <a:prstGeom prst="rect">
                      <a:avLst/>
                    </a:prstGeom>
                  </pic:spPr>
                </pic:pic>
              </a:graphicData>
            </a:graphic>
          </wp:inline>
        </w:drawing>
      </w:r>
    </w:p>
    <w:p w14:paraId="4E423F2E" w14:textId="4AD7B0EE" w:rsidR="00097746" w:rsidRPr="00937261" w:rsidRDefault="00097746" w:rsidP="00097746">
      <w:pPr>
        <w:pStyle w:val="Caption"/>
        <w:spacing w:line="360" w:lineRule="auto"/>
        <w:jc w:val="center"/>
        <w:rPr>
          <w:color w:val="auto"/>
          <w:sz w:val="22"/>
          <w:szCs w:val="22"/>
        </w:rPr>
      </w:pPr>
      <w:bookmarkStart w:id="385" w:name="_Toc135163611"/>
      <w:bookmarkStart w:id="386" w:name="_Toc135163726"/>
      <w:bookmarkStart w:id="387" w:name="_Toc137473382"/>
      <w:r w:rsidRPr="00937261">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35</w:t>
      </w:r>
      <w:r>
        <w:rPr>
          <w:color w:val="auto"/>
          <w:sz w:val="22"/>
          <w:szCs w:val="22"/>
        </w:rPr>
        <w:fldChar w:fldCharType="end"/>
      </w:r>
      <w:r w:rsidRPr="00937261">
        <w:rPr>
          <w:color w:val="auto"/>
          <w:sz w:val="22"/>
          <w:szCs w:val="22"/>
        </w:rPr>
        <w:t xml:space="preserve"> Tạo mới bảng Dim_Time ở database</w:t>
      </w:r>
      <w:bookmarkEnd w:id="385"/>
      <w:bookmarkEnd w:id="386"/>
      <w:bookmarkEnd w:id="387"/>
    </w:p>
    <w:p w14:paraId="5E7E99C2" w14:textId="77777777" w:rsidR="00097746" w:rsidRDefault="00097746" w:rsidP="005E4711">
      <w:pPr>
        <w:keepNext/>
        <w:spacing w:line="360" w:lineRule="auto"/>
        <w:jc w:val="center"/>
      </w:pPr>
      <w:r>
        <w:rPr>
          <w:noProof/>
        </w:rPr>
        <w:lastRenderedPageBreak/>
        <w:drawing>
          <wp:inline distT="0" distB="0" distL="0" distR="0" wp14:anchorId="3351AA89" wp14:editId="5F080F3A">
            <wp:extent cx="6229350" cy="6083300"/>
            <wp:effectExtent l="0" t="0" r="0" b="0"/>
            <wp:docPr id="257449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449730" name="Picture 1" descr="A screenshot of a comput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229350" cy="6083300"/>
                    </a:xfrm>
                    <a:prstGeom prst="rect">
                      <a:avLst/>
                    </a:prstGeom>
                  </pic:spPr>
                </pic:pic>
              </a:graphicData>
            </a:graphic>
          </wp:inline>
        </w:drawing>
      </w:r>
    </w:p>
    <w:p w14:paraId="39DD7D58" w14:textId="28E5D2C9" w:rsidR="00097746" w:rsidRDefault="00097746" w:rsidP="00097746">
      <w:pPr>
        <w:pStyle w:val="Caption"/>
        <w:spacing w:line="360" w:lineRule="auto"/>
        <w:jc w:val="center"/>
        <w:rPr>
          <w:color w:val="auto"/>
          <w:sz w:val="22"/>
          <w:szCs w:val="22"/>
        </w:rPr>
      </w:pPr>
      <w:bookmarkStart w:id="388" w:name="_Toc135163612"/>
      <w:bookmarkStart w:id="389" w:name="_Toc135163727"/>
      <w:bookmarkStart w:id="390" w:name="_Toc137473383"/>
      <w:r w:rsidRPr="006D498C">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36</w:t>
      </w:r>
      <w:r>
        <w:rPr>
          <w:color w:val="auto"/>
          <w:sz w:val="22"/>
          <w:szCs w:val="22"/>
        </w:rPr>
        <w:fldChar w:fldCharType="end"/>
      </w:r>
      <w:r w:rsidRPr="006D498C">
        <w:rPr>
          <w:color w:val="auto"/>
          <w:sz w:val="22"/>
          <w:szCs w:val="22"/>
        </w:rPr>
        <w:t xml:space="preserve"> Kiểm tra mapping các thuộc tính ở Dim_Time</w:t>
      </w:r>
      <w:bookmarkEnd w:id="388"/>
      <w:bookmarkEnd w:id="389"/>
      <w:bookmarkEnd w:id="390"/>
    </w:p>
    <w:p w14:paraId="011E78F5" w14:textId="77777777" w:rsidR="00097746" w:rsidRDefault="00097746" w:rsidP="00097746">
      <w:pPr>
        <w:rPr>
          <w:lang w:val="en-US"/>
        </w:rPr>
      </w:pPr>
    </w:p>
    <w:p w14:paraId="0912F645" w14:textId="77777777" w:rsidR="00097746" w:rsidRDefault="00097746" w:rsidP="00097746">
      <w:pPr>
        <w:rPr>
          <w:lang w:val="en-US"/>
        </w:rPr>
      </w:pPr>
    </w:p>
    <w:p w14:paraId="377E6F70" w14:textId="77777777" w:rsidR="00097746" w:rsidRDefault="00097746" w:rsidP="00097746">
      <w:pPr>
        <w:rPr>
          <w:lang w:val="en-US"/>
        </w:rPr>
      </w:pPr>
    </w:p>
    <w:p w14:paraId="0885EDC6" w14:textId="77777777" w:rsidR="00097746" w:rsidRDefault="00097746" w:rsidP="00097746">
      <w:pPr>
        <w:rPr>
          <w:lang w:val="en-US"/>
        </w:rPr>
      </w:pPr>
    </w:p>
    <w:p w14:paraId="14FF8B11" w14:textId="77777777" w:rsidR="00097746" w:rsidRDefault="00097746" w:rsidP="00097746">
      <w:pPr>
        <w:rPr>
          <w:lang w:val="en-US"/>
        </w:rPr>
      </w:pPr>
    </w:p>
    <w:p w14:paraId="2A86BF41" w14:textId="77777777" w:rsidR="00097746" w:rsidRDefault="00097746" w:rsidP="00097746">
      <w:pPr>
        <w:rPr>
          <w:lang w:val="en-US"/>
        </w:rPr>
      </w:pPr>
    </w:p>
    <w:p w14:paraId="0E63DD4F" w14:textId="77777777" w:rsidR="00097746" w:rsidRDefault="00097746" w:rsidP="00097746">
      <w:pPr>
        <w:rPr>
          <w:lang w:val="en-US"/>
        </w:rPr>
      </w:pPr>
    </w:p>
    <w:p w14:paraId="282DD81F" w14:textId="77777777" w:rsidR="00097746" w:rsidRPr="0016225E" w:rsidRDefault="00097746" w:rsidP="00097746">
      <w:pPr>
        <w:rPr>
          <w:lang w:val="en-US"/>
        </w:rPr>
      </w:pPr>
    </w:p>
    <w:p w14:paraId="01C8EE7D" w14:textId="77777777" w:rsidR="00097746" w:rsidRDefault="00097746" w:rsidP="00097746">
      <w:pPr>
        <w:spacing w:line="360" w:lineRule="auto"/>
        <w:rPr>
          <w:lang w:val="en-US"/>
        </w:rPr>
      </w:pPr>
      <w:r w:rsidRPr="002948CC">
        <w:rPr>
          <w:b/>
          <w:bCs/>
          <w:lang w:val="en-US"/>
        </w:rPr>
        <w:lastRenderedPageBreak/>
        <w:t>- Bước 7:</w:t>
      </w:r>
      <w:r w:rsidRPr="00C00AAE">
        <w:rPr>
          <w:lang w:val="en-US"/>
        </w:rPr>
        <w:t xml:space="preserve"> Kiểm tra trạng thái luồng xử lý cho bảng </w:t>
      </w:r>
      <w:r>
        <w:rPr>
          <w:lang w:val="en-US"/>
        </w:rPr>
        <w:t>Dim_Time</w:t>
      </w:r>
      <w:r w:rsidRPr="00C00AAE">
        <w:rPr>
          <w:lang w:val="en-US"/>
        </w:rPr>
        <w:t>.</w:t>
      </w:r>
    </w:p>
    <w:p w14:paraId="1471E0FE" w14:textId="77777777" w:rsidR="00097746" w:rsidRDefault="00097746" w:rsidP="005E4711">
      <w:pPr>
        <w:keepNext/>
        <w:spacing w:line="360" w:lineRule="auto"/>
        <w:jc w:val="center"/>
      </w:pPr>
      <w:r>
        <w:rPr>
          <w:noProof/>
        </w:rPr>
        <w:drawing>
          <wp:inline distT="0" distB="0" distL="0" distR="0" wp14:anchorId="533D0C85" wp14:editId="68162C19">
            <wp:extent cx="6229350" cy="2180590"/>
            <wp:effectExtent l="0" t="0" r="0" b="0"/>
            <wp:docPr id="20946686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668662" name="Picture 1" descr="A screenshot of a computer&#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6229350" cy="2180590"/>
                    </a:xfrm>
                    <a:prstGeom prst="rect">
                      <a:avLst/>
                    </a:prstGeom>
                  </pic:spPr>
                </pic:pic>
              </a:graphicData>
            </a:graphic>
          </wp:inline>
        </w:drawing>
      </w:r>
    </w:p>
    <w:p w14:paraId="6FD130DD" w14:textId="5A62B7E0" w:rsidR="00097746" w:rsidRPr="00954389" w:rsidRDefault="00097746" w:rsidP="00097746">
      <w:pPr>
        <w:pStyle w:val="Caption"/>
        <w:spacing w:line="360" w:lineRule="auto"/>
        <w:jc w:val="center"/>
        <w:rPr>
          <w:color w:val="auto"/>
          <w:sz w:val="22"/>
          <w:szCs w:val="22"/>
        </w:rPr>
      </w:pPr>
      <w:bookmarkStart w:id="391" w:name="_Toc135163613"/>
      <w:bookmarkStart w:id="392" w:name="_Toc135163728"/>
      <w:bookmarkStart w:id="393" w:name="_Toc137473384"/>
      <w:r w:rsidRPr="00954389">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37</w:t>
      </w:r>
      <w:r>
        <w:rPr>
          <w:color w:val="auto"/>
          <w:sz w:val="22"/>
          <w:szCs w:val="22"/>
        </w:rPr>
        <w:fldChar w:fldCharType="end"/>
      </w:r>
      <w:r w:rsidRPr="00954389">
        <w:rPr>
          <w:color w:val="auto"/>
          <w:sz w:val="22"/>
          <w:szCs w:val="22"/>
        </w:rPr>
        <w:t xml:space="preserve"> Trạng thái luồng xử lý cho bảng Dim_Time</w:t>
      </w:r>
      <w:bookmarkEnd w:id="391"/>
      <w:bookmarkEnd w:id="392"/>
      <w:bookmarkEnd w:id="393"/>
    </w:p>
    <w:p w14:paraId="474C6ECB" w14:textId="77777777" w:rsidR="00097746" w:rsidRDefault="00097746" w:rsidP="005E4711">
      <w:pPr>
        <w:pStyle w:val="Style1"/>
        <w:spacing w:line="360" w:lineRule="auto"/>
      </w:pPr>
      <w:bookmarkStart w:id="394" w:name="_Toc135163522"/>
      <w:r>
        <w:t>Tạo bảng Dim_County</w:t>
      </w:r>
      <w:bookmarkEnd w:id="394"/>
    </w:p>
    <w:p w14:paraId="5A4339C9" w14:textId="77777777" w:rsidR="00097746" w:rsidRDefault="00097746" w:rsidP="005E4711">
      <w:pPr>
        <w:spacing w:line="360" w:lineRule="auto"/>
      </w:pPr>
      <w:r w:rsidRPr="0041076B">
        <w:rPr>
          <w:b/>
          <w:bCs/>
        </w:rPr>
        <w:t>-</w:t>
      </w:r>
      <w:r w:rsidRPr="0041076B">
        <w:rPr>
          <w:b/>
          <w:bCs/>
          <w:lang w:val="en-US"/>
        </w:rPr>
        <w:t xml:space="preserve"> </w:t>
      </w:r>
      <w:r w:rsidRPr="0041076B">
        <w:rPr>
          <w:b/>
          <w:bCs/>
        </w:rPr>
        <w:t>Bước 1:</w:t>
      </w:r>
      <w:r w:rsidRPr="0098499F">
        <w:t xml:space="preserve"> Tạo luồng xử lý cho bước tạo bảng </w:t>
      </w:r>
      <w:r>
        <w:rPr>
          <w:lang w:val="en-US"/>
        </w:rPr>
        <w:t>Dim_County</w:t>
      </w:r>
      <w:r w:rsidRPr="0098499F">
        <w:t>.</w:t>
      </w:r>
    </w:p>
    <w:p w14:paraId="600CBE44" w14:textId="77777777" w:rsidR="00097746" w:rsidRDefault="00097746" w:rsidP="00097746">
      <w:pPr>
        <w:keepNext/>
        <w:spacing w:line="360" w:lineRule="auto"/>
      </w:pPr>
      <w:r>
        <w:rPr>
          <w:noProof/>
        </w:rPr>
        <w:drawing>
          <wp:inline distT="0" distB="0" distL="0" distR="0" wp14:anchorId="35A6967F" wp14:editId="52E850B1">
            <wp:extent cx="6229350" cy="2226945"/>
            <wp:effectExtent l="0" t="0" r="0" b="1905"/>
            <wp:docPr id="54107146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071469" name="Picture 1" descr="A screenshot of a computer&#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6229350" cy="2226945"/>
                    </a:xfrm>
                    <a:prstGeom prst="rect">
                      <a:avLst/>
                    </a:prstGeom>
                  </pic:spPr>
                </pic:pic>
              </a:graphicData>
            </a:graphic>
          </wp:inline>
        </w:drawing>
      </w:r>
    </w:p>
    <w:p w14:paraId="63EC2645" w14:textId="46563B3E" w:rsidR="00097746" w:rsidRDefault="00097746" w:rsidP="00097746">
      <w:pPr>
        <w:pStyle w:val="Caption"/>
        <w:spacing w:line="360" w:lineRule="auto"/>
        <w:jc w:val="center"/>
        <w:rPr>
          <w:color w:val="auto"/>
          <w:sz w:val="22"/>
          <w:szCs w:val="22"/>
        </w:rPr>
      </w:pPr>
      <w:bookmarkStart w:id="395" w:name="_Toc135163614"/>
      <w:bookmarkStart w:id="396" w:name="_Toc135163729"/>
      <w:bookmarkStart w:id="397" w:name="_Toc137473385"/>
      <w:r w:rsidRPr="00C751C0">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38</w:t>
      </w:r>
      <w:r>
        <w:rPr>
          <w:color w:val="auto"/>
          <w:sz w:val="22"/>
          <w:szCs w:val="22"/>
        </w:rPr>
        <w:fldChar w:fldCharType="end"/>
      </w:r>
      <w:r w:rsidRPr="00C751C0">
        <w:rPr>
          <w:color w:val="auto"/>
          <w:sz w:val="22"/>
          <w:szCs w:val="22"/>
        </w:rPr>
        <w:t xml:space="preserve"> Luồng xử lý cho bảng Dim_County</w:t>
      </w:r>
      <w:bookmarkEnd w:id="395"/>
      <w:bookmarkEnd w:id="396"/>
      <w:bookmarkEnd w:id="397"/>
    </w:p>
    <w:p w14:paraId="758510A9" w14:textId="77777777" w:rsidR="00097746" w:rsidRDefault="00097746" w:rsidP="00097746">
      <w:pPr>
        <w:rPr>
          <w:lang w:val="en-US"/>
        </w:rPr>
      </w:pPr>
    </w:p>
    <w:p w14:paraId="0CDD1D4E" w14:textId="77777777" w:rsidR="00097746" w:rsidRDefault="00097746" w:rsidP="00097746">
      <w:pPr>
        <w:rPr>
          <w:lang w:val="en-US"/>
        </w:rPr>
      </w:pPr>
    </w:p>
    <w:p w14:paraId="19BA0132" w14:textId="77777777" w:rsidR="00097746" w:rsidRDefault="00097746" w:rsidP="00097746">
      <w:pPr>
        <w:rPr>
          <w:lang w:val="en-US"/>
        </w:rPr>
      </w:pPr>
    </w:p>
    <w:p w14:paraId="0FCC9610" w14:textId="77777777" w:rsidR="00097746" w:rsidRDefault="00097746" w:rsidP="00097746">
      <w:pPr>
        <w:rPr>
          <w:lang w:val="en-US"/>
        </w:rPr>
      </w:pPr>
    </w:p>
    <w:p w14:paraId="36A58E73" w14:textId="77777777" w:rsidR="00097746" w:rsidRDefault="00097746" w:rsidP="00097746">
      <w:pPr>
        <w:rPr>
          <w:lang w:val="en-US"/>
        </w:rPr>
      </w:pPr>
    </w:p>
    <w:p w14:paraId="085692D2" w14:textId="77777777" w:rsidR="00097746" w:rsidRDefault="00097746" w:rsidP="00097746">
      <w:pPr>
        <w:rPr>
          <w:lang w:val="en-US"/>
        </w:rPr>
      </w:pPr>
    </w:p>
    <w:p w14:paraId="7C4B28E0" w14:textId="77777777" w:rsidR="00097746" w:rsidRDefault="00097746" w:rsidP="00097746">
      <w:pPr>
        <w:rPr>
          <w:lang w:val="en-US"/>
        </w:rPr>
      </w:pPr>
    </w:p>
    <w:p w14:paraId="6A6C081E" w14:textId="77777777" w:rsidR="00097746" w:rsidRPr="0016225E" w:rsidRDefault="00097746" w:rsidP="00097746">
      <w:pPr>
        <w:rPr>
          <w:lang w:val="en-US"/>
        </w:rPr>
      </w:pPr>
    </w:p>
    <w:p w14:paraId="4D8052B8" w14:textId="77777777" w:rsidR="00097746" w:rsidRDefault="00097746" w:rsidP="00097746">
      <w:pPr>
        <w:spacing w:line="360" w:lineRule="auto"/>
      </w:pPr>
      <w:r w:rsidRPr="00C751C0">
        <w:rPr>
          <w:b/>
          <w:bCs/>
        </w:rPr>
        <w:lastRenderedPageBreak/>
        <w:t>-</w:t>
      </w:r>
      <w:r w:rsidRPr="00C751C0">
        <w:rPr>
          <w:b/>
          <w:bCs/>
          <w:lang w:val="en-US"/>
        </w:rPr>
        <w:t xml:space="preserve"> </w:t>
      </w:r>
      <w:r w:rsidRPr="00C751C0">
        <w:rPr>
          <w:b/>
          <w:bCs/>
        </w:rPr>
        <w:t>Bước 2:</w:t>
      </w:r>
      <w:r w:rsidRPr="0098499F">
        <w:t xml:space="preserve"> Cấu hình OLE DB Source cho bước tạo bảng </w:t>
      </w:r>
      <w:r>
        <w:rPr>
          <w:lang w:val="en-US"/>
        </w:rPr>
        <w:t>Dim_County</w:t>
      </w:r>
      <w:r w:rsidRPr="0098499F">
        <w:t>.</w:t>
      </w:r>
    </w:p>
    <w:p w14:paraId="4EF2454B" w14:textId="77777777" w:rsidR="00097746" w:rsidRDefault="00097746" w:rsidP="00097746">
      <w:pPr>
        <w:keepNext/>
        <w:spacing w:line="360" w:lineRule="auto"/>
      </w:pPr>
      <w:r>
        <w:rPr>
          <w:noProof/>
        </w:rPr>
        <w:drawing>
          <wp:inline distT="0" distB="0" distL="0" distR="0" wp14:anchorId="356C65E0" wp14:editId="1A8D1878">
            <wp:extent cx="6229350" cy="6155690"/>
            <wp:effectExtent l="0" t="0" r="0" b="0"/>
            <wp:docPr id="33497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7681"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229350" cy="6155690"/>
                    </a:xfrm>
                    <a:prstGeom prst="rect">
                      <a:avLst/>
                    </a:prstGeom>
                  </pic:spPr>
                </pic:pic>
              </a:graphicData>
            </a:graphic>
          </wp:inline>
        </w:drawing>
      </w:r>
    </w:p>
    <w:p w14:paraId="3F593007" w14:textId="2D6C2851" w:rsidR="00097746" w:rsidRDefault="00097746" w:rsidP="00097746">
      <w:pPr>
        <w:pStyle w:val="Caption"/>
        <w:spacing w:line="360" w:lineRule="auto"/>
        <w:jc w:val="center"/>
        <w:rPr>
          <w:color w:val="auto"/>
          <w:sz w:val="22"/>
          <w:szCs w:val="22"/>
        </w:rPr>
      </w:pPr>
      <w:bookmarkStart w:id="398" w:name="_Toc135163615"/>
      <w:bookmarkStart w:id="399" w:name="_Toc135163730"/>
      <w:bookmarkStart w:id="400" w:name="_Toc137473386"/>
      <w:r w:rsidRPr="00293E6D">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39</w:t>
      </w:r>
      <w:r>
        <w:rPr>
          <w:color w:val="auto"/>
          <w:sz w:val="22"/>
          <w:szCs w:val="22"/>
        </w:rPr>
        <w:fldChar w:fldCharType="end"/>
      </w:r>
      <w:r w:rsidRPr="00293E6D">
        <w:rPr>
          <w:color w:val="auto"/>
          <w:sz w:val="22"/>
          <w:szCs w:val="22"/>
        </w:rPr>
        <w:t xml:space="preserve"> Chọn kết nối và bảng chứa dữ liệu cho Dim_County</w:t>
      </w:r>
      <w:bookmarkEnd w:id="398"/>
      <w:bookmarkEnd w:id="399"/>
      <w:bookmarkEnd w:id="400"/>
    </w:p>
    <w:p w14:paraId="5B9457F4" w14:textId="77777777" w:rsidR="00097746" w:rsidRDefault="00097746" w:rsidP="00097746">
      <w:pPr>
        <w:rPr>
          <w:lang w:val="en-US"/>
        </w:rPr>
      </w:pPr>
    </w:p>
    <w:p w14:paraId="64FF1C8E" w14:textId="77777777" w:rsidR="00097746" w:rsidRDefault="00097746" w:rsidP="00097746">
      <w:pPr>
        <w:rPr>
          <w:lang w:val="en-US"/>
        </w:rPr>
      </w:pPr>
    </w:p>
    <w:p w14:paraId="29F76986" w14:textId="77777777" w:rsidR="00097746" w:rsidRDefault="00097746" w:rsidP="00097746">
      <w:pPr>
        <w:rPr>
          <w:lang w:val="en-US"/>
        </w:rPr>
      </w:pPr>
    </w:p>
    <w:p w14:paraId="13980FC6" w14:textId="77777777" w:rsidR="00097746" w:rsidRDefault="00097746" w:rsidP="00097746">
      <w:pPr>
        <w:rPr>
          <w:lang w:val="en-US"/>
        </w:rPr>
      </w:pPr>
    </w:p>
    <w:p w14:paraId="4BA1ED74" w14:textId="77777777" w:rsidR="00097746" w:rsidRDefault="00097746" w:rsidP="00097746">
      <w:pPr>
        <w:rPr>
          <w:lang w:val="en-US"/>
        </w:rPr>
      </w:pPr>
    </w:p>
    <w:p w14:paraId="1E1F62C5" w14:textId="77777777" w:rsidR="00097746" w:rsidRDefault="00097746" w:rsidP="00097746">
      <w:pPr>
        <w:rPr>
          <w:lang w:val="en-US"/>
        </w:rPr>
      </w:pPr>
    </w:p>
    <w:p w14:paraId="351CDB0F" w14:textId="77777777" w:rsidR="00097746" w:rsidRPr="0016225E" w:rsidRDefault="00097746" w:rsidP="00097746">
      <w:pPr>
        <w:rPr>
          <w:lang w:val="en-US"/>
        </w:rPr>
      </w:pPr>
    </w:p>
    <w:p w14:paraId="2F0CB0D5" w14:textId="77777777" w:rsidR="00097746" w:rsidRDefault="00097746" w:rsidP="00097746">
      <w:pPr>
        <w:spacing w:line="360" w:lineRule="auto"/>
      </w:pPr>
      <w:r w:rsidRPr="00293E6D">
        <w:rPr>
          <w:b/>
          <w:bCs/>
        </w:rPr>
        <w:lastRenderedPageBreak/>
        <w:t>-</w:t>
      </w:r>
      <w:r w:rsidRPr="00293E6D">
        <w:rPr>
          <w:b/>
          <w:bCs/>
          <w:lang w:val="en-US"/>
        </w:rPr>
        <w:t xml:space="preserve"> </w:t>
      </w:r>
      <w:r w:rsidRPr="00293E6D">
        <w:rPr>
          <w:b/>
          <w:bCs/>
        </w:rPr>
        <w:t>Bước 3:</w:t>
      </w:r>
      <w:r w:rsidRPr="0098499F">
        <w:t xml:space="preserve"> Cấu hình Aggregate cho bước tạo bảng </w:t>
      </w:r>
      <w:r>
        <w:rPr>
          <w:lang w:val="en-US"/>
        </w:rPr>
        <w:t>Dim_County</w:t>
      </w:r>
      <w:r w:rsidRPr="0098499F">
        <w:t>.</w:t>
      </w:r>
    </w:p>
    <w:p w14:paraId="14E8A1D1" w14:textId="77777777" w:rsidR="00097746" w:rsidRDefault="00097746" w:rsidP="00097746">
      <w:pPr>
        <w:keepNext/>
        <w:spacing w:line="360" w:lineRule="auto"/>
      </w:pPr>
      <w:r>
        <w:rPr>
          <w:noProof/>
        </w:rPr>
        <w:drawing>
          <wp:inline distT="0" distB="0" distL="0" distR="0" wp14:anchorId="31F0821F" wp14:editId="72BCA086">
            <wp:extent cx="6229350" cy="6426200"/>
            <wp:effectExtent l="0" t="0" r="0" b="0"/>
            <wp:docPr id="1925392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392168" name="Picture 1" descr="A screen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229350" cy="6426200"/>
                    </a:xfrm>
                    <a:prstGeom prst="rect">
                      <a:avLst/>
                    </a:prstGeom>
                  </pic:spPr>
                </pic:pic>
              </a:graphicData>
            </a:graphic>
          </wp:inline>
        </w:drawing>
      </w:r>
    </w:p>
    <w:p w14:paraId="3B947883" w14:textId="40D92C00" w:rsidR="00097746" w:rsidRDefault="00097746" w:rsidP="00097746">
      <w:pPr>
        <w:pStyle w:val="Caption"/>
        <w:spacing w:line="360" w:lineRule="auto"/>
        <w:jc w:val="center"/>
        <w:rPr>
          <w:color w:val="auto"/>
          <w:sz w:val="22"/>
          <w:szCs w:val="22"/>
        </w:rPr>
      </w:pPr>
      <w:bookmarkStart w:id="401" w:name="_Toc135163616"/>
      <w:bookmarkStart w:id="402" w:name="_Toc135163731"/>
      <w:bookmarkStart w:id="403" w:name="_Toc137473387"/>
      <w:r w:rsidRPr="00293E6D">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40</w:t>
      </w:r>
      <w:r>
        <w:rPr>
          <w:color w:val="auto"/>
          <w:sz w:val="22"/>
          <w:szCs w:val="22"/>
        </w:rPr>
        <w:fldChar w:fldCharType="end"/>
      </w:r>
      <w:r w:rsidRPr="00293E6D">
        <w:rPr>
          <w:color w:val="auto"/>
          <w:sz w:val="22"/>
          <w:szCs w:val="22"/>
        </w:rPr>
        <w:t xml:space="preserve"> Chọn thuộc tính cần thiết cho bảng Dim_County</w:t>
      </w:r>
      <w:bookmarkEnd w:id="401"/>
      <w:bookmarkEnd w:id="402"/>
      <w:bookmarkEnd w:id="403"/>
    </w:p>
    <w:p w14:paraId="49E00C29" w14:textId="77777777" w:rsidR="00097746" w:rsidRDefault="00097746" w:rsidP="00097746">
      <w:pPr>
        <w:rPr>
          <w:lang w:val="en-US"/>
        </w:rPr>
      </w:pPr>
    </w:p>
    <w:p w14:paraId="333F612E" w14:textId="77777777" w:rsidR="00097746" w:rsidRDefault="00097746" w:rsidP="00097746">
      <w:pPr>
        <w:rPr>
          <w:lang w:val="en-US"/>
        </w:rPr>
      </w:pPr>
    </w:p>
    <w:p w14:paraId="217FE4D9" w14:textId="77777777" w:rsidR="00097746" w:rsidRDefault="00097746" w:rsidP="00097746">
      <w:pPr>
        <w:rPr>
          <w:lang w:val="en-US"/>
        </w:rPr>
      </w:pPr>
    </w:p>
    <w:p w14:paraId="427B2915" w14:textId="77777777" w:rsidR="00097746" w:rsidRDefault="00097746" w:rsidP="00097746">
      <w:pPr>
        <w:rPr>
          <w:lang w:val="en-US"/>
        </w:rPr>
      </w:pPr>
    </w:p>
    <w:p w14:paraId="09E3D2B7" w14:textId="77777777" w:rsidR="00097746" w:rsidRDefault="00097746" w:rsidP="00097746">
      <w:pPr>
        <w:rPr>
          <w:lang w:val="en-US"/>
        </w:rPr>
      </w:pPr>
    </w:p>
    <w:p w14:paraId="04175FEB" w14:textId="77777777" w:rsidR="00097746" w:rsidRPr="0016225E" w:rsidRDefault="00097746" w:rsidP="00097746">
      <w:pPr>
        <w:rPr>
          <w:lang w:val="en-US"/>
        </w:rPr>
      </w:pPr>
    </w:p>
    <w:p w14:paraId="0FC77F02" w14:textId="77777777" w:rsidR="00097746" w:rsidRDefault="00097746" w:rsidP="00097746">
      <w:pPr>
        <w:spacing w:line="360" w:lineRule="auto"/>
      </w:pPr>
      <w:r w:rsidRPr="00C4665B">
        <w:rPr>
          <w:b/>
          <w:bCs/>
        </w:rPr>
        <w:lastRenderedPageBreak/>
        <w:t>-</w:t>
      </w:r>
      <w:r w:rsidRPr="00C4665B">
        <w:rPr>
          <w:b/>
          <w:bCs/>
          <w:lang w:val="en-US"/>
        </w:rPr>
        <w:t xml:space="preserve"> </w:t>
      </w:r>
      <w:r w:rsidRPr="00C4665B">
        <w:rPr>
          <w:b/>
          <w:bCs/>
        </w:rPr>
        <w:t>Bước 4:</w:t>
      </w:r>
      <w:r w:rsidRPr="0098499F">
        <w:t xml:space="preserve"> Cấu hình Sort cho bước tạo bảng </w:t>
      </w:r>
      <w:r>
        <w:rPr>
          <w:lang w:val="en-US"/>
        </w:rPr>
        <w:t>Dim_County</w:t>
      </w:r>
      <w:r w:rsidRPr="0098499F">
        <w:t>.</w:t>
      </w:r>
    </w:p>
    <w:p w14:paraId="736031E3" w14:textId="77777777" w:rsidR="00097746" w:rsidRDefault="00097746" w:rsidP="00097746">
      <w:pPr>
        <w:keepNext/>
        <w:spacing w:line="360" w:lineRule="auto"/>
      </w:pPr>
      <w:r>
        <w:rPr>
          <w:noProof/>
        </w:rPr>
        <w:drawing>
          <wp:inline distT="0" distB="0" distL="0" distR="0" wp14:anchorId="49671689" wp14:editId="12D8684E">
            <wp:extent cx="6229350" cy="6931025"/>
            <wp:effectExtent l="0" t="0" r="0" b="3175"/>
            <wp:docPr id="155977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7260" name="Picture 1" descr="A screenshot of a compute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6229350" cy="6931025"/>
                    </a:xfrm>
                    <a:prstGeom prst="rect">
                      <a:avLst/>
                    </a:prstGeom>
                  </pic:spPr>
                </pic:pic>
              </a:graphicData>
            </a:graphic>
          </wp:inline>
        </w:drawing>
      </w:r>
    </w:p>
    <w:p w14:paraId="4C66BA37" w14:textId="79638218" w:rsidR="00097746" w:rsidRDefault="00097746" w:rsidP="00097746">
      <w:pPr>
        <w:pStyle w:val="Caption"/>
        <w:spacing w:line="360" w:lineRule="auto"/>
        <w:jc w:val="center"/>
        <w:rPr>
          <w:color w:val="auto"/>
          <w:sz w:val="22"/>
          <w:szCs w:val="22"/>
        </w:rPr>
      </w:pPr>
      <w:bookmarkStart w:id="404" w:name="_Toc135163617"/>
      <w:bookmarkStart w:id="405" w:name="_Toc135163732"/>
      <w:bookmarkStart w:id="406" w:name="_Toc137473388"/>
      <w:r w:rsidRPr="00FA7584">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41</w:t>
      </w:r>
      <w:r>
        <w:rPr>
          <w:color w:val="auto"/>
          <w:sz w:val="22"/>
          <w:szCs w:val="22"/>
        </w:rPr>
        <w:fldChar w:fldCharType="end"/>
      </w:r>
      <w:r w:rsidRPr="00FA7584">
        <w:rPr>
          <w:color w:val="auto"/>
          <w:sz w:val="22"/>
          <w:szCs w:val="22"/>
        </w:rPr>
        <w:t xml:space="preserve"> Chọn những thuộc tính cần Sort cho bảng Dim_County</w:t>
      </w:r>
      <w:bookmarkEnd w:id="404"/>
      <w:bookmarkEnd w:id="405"/>
      <w:bookmarkEnd w:id="406"/>
    </w:p>
    <w:p w14:paraId="1C02A76D" w14:textId="77777777" w:rsidR="00097746" w:rsidRDefault="00097746" w:rsidP="00097746">
      <w:pPr>
        <w:rPr>
          <w:lang w:val="en-US"/>
        </w:rPr>
      </w:pPr>
    </w:p>
    <w:p w14:paraId="2CDDB31A" w14:textId="77777777" w:rsidR="00097746" w:rsidRDefault="00097746" w:rsidP="00097746">
      <w:pPr>
        <w:rPr>
          <w:lang w:val="en-US"/>
        </w:rPr>
      </w:pPr>
    </w:p>
    <w:p w14:paraId="502CB041" w14:textId="77777777" w:rsidR="00097746" w:rsidRDefault="00097746" w:rsidP="00097746">
      <w:pPr>
        <w:rPr>
          <w:lang w:val="en-US"/>
        </w:rPr>
      </w:pPr>
    </w:p>
    <w:p w14:paraId="5D729636" w14:textId="77777777" w:rsidR="00097746" w:rsidRPr="0016225E" w:rsidRDefault="00097746" w:rsidP="00097746">
      <w:pPr>
        <w:rPr>
          <w:lang w:val="en-US"/>
        </w:rPr>
      </w:pPr>
    </w:p>
    <w:p w14:paraId="0FF98557" w14:textId="77777777" w:rsidR="00097746" w:rsidRDefault="00097746" w:rsidP="00097746">
      <w:pPr>
        <w:spacing w:line="360" w:lineRule="auto"/>
      </w:pPr>
      <w:r w:rsidRPr="00FA7584">
        <w:rPr>
          <w:b/>
          <w:bCs/>
        </w:rPr>
        <w:lastRenderedPageBreak/>
        <w:t xml:space="preserve">- Bước </w:t>
      </w:r>
      <w:r w:rsidRPr="00FA7584">
        <w:rPr>
          <w:b/>
          <w:bCs/>
          <w:lang w:val="en-US"/>
        </w:rPr>
        <w:t>5</w:t>
      </w:r>
      <w:r w:rsidRPr="00FA7584">
        <w:rPr>
          <w:b/>
          <w:bCs/>
        </w:rPr>
        <w:t>:</w:t>
      </w:r>
      <w:r w:rsidRPr="0098499F">
        <w:t xml:space="preserve"> Cấu hình OLE DB Destination cho bước tạo bảng </w:t>
      </w:r>
      <w:r>
        <w:rPr>
          <w:lang w:val="en-US"/>
        </w:rPr>
        <w:t>Dim_County</w:t>
      </w:r>
      <w:r w:rsidRPr="0098499F">
        <w:t>.</w:t>
      </w:r>
    </w:p>
    <w:p w14:paraId="727D0769" w14:textId="77777777" w:rsidR="00097746" w:rsidRDefault="00097746" w:rsidP="00097746">
      <w:pPr>
        <w:keepNext/>
        <w:spacing w:line="360" w:lineRule="auto"/>
      </w:pPr>
      <w:r>
        <w:rPr>
          <w:noProof/>
        </w:rPr>
        <w:drawing>
          <wp:inline distT="0" distB="0" distL="0" distR="0" wp14:anchorId="13262658" wp14:editId="3999C5AD">
            <wp:extent cx="6229350" cy="6491605"/>
            <wp:effectExtent l="0" t="0" r="0" b="4445"/>
            <wp:docPr id="526394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94155" name="Picture 1"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229350" cy="6491605"/>
                    </a:xfrm>
                    <a:prstGeom prst="rect">
                      <a:avLst/>
                    </a:prstGeom>
                  </pic:spPr>
                </pic:pic>
              </a:graphicData>
            </a:graphic>
          </wp:inline>
        </w:drawing>
      </w:r>
    </w:p>
    <w:p w14:paraId="419238D0" w14:textId="2AC2D3C6" w:rsidR="00097746" w:rsidRPr="003B00EB" w:rsidRDefault="00097746" w:rsidP="00097746">
      <w:pPr>
        <w:pStyle w:val="Caption"/>
        <w:spacing w:line="360" w:lineRule="auto"/>
        <w:jc w:val="center"/>
        <w:rPr>
          <w:color w:val="auto"/>
          <w:sz w:val="22"/>
          <w:szCs w:val="22"/>
        </w:rPr>
      </w:pPr>
      <w:bookmarkStart w:id="407" w:name="_Toc135163618"/>
      <w:bookmarkStart w:id="408" w:name="_Toc135163733"/>
      <w:bookmarkStart w:id="409" w:name="_Toc137473389"/>
      <w:r w:rsidRPr="003B00EB">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42</w:t>
      </w:r>
      <w:r>
        <w:rPr>
          <w:color w:val="auto"/>
          <w:sz w:val="22"/>
          <w:szCs w:val="22"/>
        </w:rPr>
        <w:fldChar w:fldCharType="end"/>
      </w:r>
      <w:r w:rsidRPr="003B00EB">
        <w:rPr>
          <w:color w:val="auto"/>
          <w:sz w:val="22"/>
          <w:szCs w:val="22"/>
        </w:rPr>
        <w:t xml:space="preserve"> Tạo mới bảng Dim_County ở database</w:t>
      </w:r>
      <w:bookmarkEnd w:id="407"/>
      <w:bookmarkEnd w:id="408"/>
      <w:bookmarkEnd w:id="409"/>
    </w:p>
    <w:p w14:paraId="219A4C2C" w14:textId="77777777" w:rsidR="00097746" w:rsidRDefault="00097746" w:rsidP="005E4711">
      <w:pPr>
        <w:keepNext/>
        <w:spacing w:line="360" w:lineRule="auto"/>
        <w:jc w:val="center"/>
      </w:pPr>
      <w:r>
        <w:rPr>
          <w:noProof/>
        </w:rPr>
        <w:lastRenderedPageBreak/>
        <w:drawing>
          <wp:inline distT="0" distB="0" distL="0" distR="0" wp14:anchorId="5B41512B" wp14:editId="73D3B7DC">
            <wp:extent cx="6229350" cy="6147435"/>
            <wp:effectExtent l="0" t="0" r="0" b="5715"/>
            <wp:docPr id="415299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99439" name="Picture 1"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229350" cy="6147435"/>
                    </a:xfrm>
                    <a:prstGeom prst="rect">
                      <a:avLst/>
                    </a:prstGeom>
                  </pic:spPr>
                </pic:pic>
              </a:graphicData>
            </a:graphic>
          </wp:inline>
        </w:drawing>
      </w:r>
    </w:p>
    <w:p w14:paraId="3768E7D6" w14:textId="76DAA3D4" w:rsidR="00097746" w:rsidRDefault="00097746" w:rsidP="00097746">
      <w:pPr>
        <w:pStyle w:val="Caption"/>
        <w:spacing w:line="360" w:lineRule="auto"/>
        <w:jc w:val="center"/>
        <w:rPr>
          <w:color w:val="auto"/>
          <w:sz w:val="22"/>
          <w:szCs w:val="22"/>
        </w:rPr>
      </w:pPr>
      <w:bookmarkStart w:id="410" w:name="_Toc135163619"/>
      <w:bookmarkStart w:id="411" w:name="_Toc135163734"/>
      <w:bookmarkStart w:id="412" w:name="_Toc137473390"/>
      <w:r w:rsidRPr="006757E1">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43</w:t>
      </w:r>
      <w:r>
        <w:rPr>
          <w:color w:val="auto"/>
          <w:sz w:val="22"/>
          <w:szCs w:val="22"/>
        </w:rPr>
        <w:fldChar w:fldCharType="end"/>
      </w:r>
      <w:r w:rsidRPr="006757E1">
        <w:rPr>
          <w:color w:val="auto"/>
          <w:sz w:val="22"/>
          <w:szCs w:val="22"/>
        </w:rPr>
        <w:t xml:space="preserve"> Kiểm tra mapping các thuộc tính Dim_County</w:t>
      </w:r>
      <w:bookmarkEnd w:id="410"/>
      <w:bookmarkEnd w:id="411"/>
      <w:bookmarkEnd w:id="412"/>
    </w:p>
    <w:p w14:paraId="4E92CAE4" w14:textId="77777777" w:rsidR="00097746" w:rsidRDefault="00097746" w:rsidP="00097746">
      <w:pPr>
        <w:rPr>
          <w:lang w:val="en-US"/>
        </w:rPr>
      </w:pPr>
    </w:p>
    <w:p w14:paraId="707E77F9" w14:textId="77777777" w:rsidR="00097746" w:rsidRDefault="00097746" w:rsidP="00097746">
      <w:pPr>
        <w:rPr>
          <w:lang w:val="en-US"/>
        </w:rPr>
      </w:pPr>
    </w:p>
    <w:p w14:paraId="3ECD81EB" w14:textId="77777777" w:rsidR="00097746" w:rsidRDefault="00097746" w:rsidP="00097746">
      <w:pPr>
        <w:rPr>
          <w:lang w:val="en-US"/>
        </w:rPr>
      </w:pPr>
    </w:p>
    <w:p w14:paraId="6CFDF4F4" w14:textId="77777777" w:rsidR="00097746" w:rsidRDefault="00097746" w:rsidP="00097746">
      <w:pPr>
        <w:rPr>
          <w:lang w:val="en-US"/>
        </w:rPr>
      </w:pPr>
    </w:p>
    <w:p w14:paraId="65AB13A6" w14:textId="77777777" w:rsidR="00097746" w:rsidRDefault="00097746" w:rsidP="00097746">
      <w:pPr>
        <w:rPr>
          <w:lang w:val="en-US"/>
        </w:rPr>
      </w:pPr>
    </w:p>
    <w:p w14:paraId="6F1DAD6E" w14:textId="77777777" w:rsidR="00097746" w:rsidRDefault="00097746" w:rsidP="00097746">
      <w:pPr>
        <w:rPr>
          <w:lang w:val="en-US"/>
        </w:rPr>
      </w:pPr>
    </w:p>
    <w:p w14:paraId="609344E7" w14:textId="77777777" w:rsidR="00097746" w:rsidRDefault="00097746" w:rsidP="00097746">
      <w:pPr>
        <w:rPr>
          <w:lang w:val="en-US"/>
        </w:rPr>
      </w:pPr>
    </w:p>
    <w:p w14:paraId="0CC73A26" w14:textId="77777777" w:rsidR="00097746" w:rsidRPr="0016225E" w:rsidRDefault="00097746" w:rsidP="00097746">
      <w:pPr>
        <w:rPr>
          <w:lang w:val="en-US"/>
        </w:rPr>
      </w:pPr>
    </w:p>
    <w:p w14:paraId="520E6A51" w14:textId="77777777" w:rsidR="00097746" w:rsidRDefault="00097746" w:rsidP="00097746">
      <w:pPr>
        <w:spacing w:line="360" w:lineRule="auto"/>
      </w:pPr>
      <w:r w:rsidRPr="00684381">
        <w:rPr>
          <w:b/>
          <w:bCs/>
        </w:rPr>
        <w:lastRenderedPageBreak/>
        <w:t>-</w:t>
      </w:r>
      <w:r w:rsidRPr="00684381">
        <w:rPr>
          <w:b/>
          <w:bCs/>
          <w:lang w:val="en-US"/>
        </w:rPr>
        <w:t xml:space="preserve"> </w:t>
      </w:r>
      <w:r w:rsidRPr="00684381">
        <w:rPr>
          <w:b/>
          <w:bCs/>
        </w:rPr>
        <w:t xml:space="preserve">Bước </w:t>
      </w:r>
      <w:r w:rsidRPr="00684381">
        <w:rPr>
          <w:b/>
          <w:bCs/>
          <w:lang w:val="en-US"/>
        </w:rPr>
        <w:t>6</w:t>
      </w:r>
      <w:r w:rsidRPr="00684381">
        <w:rPr>
          <w:b/>
          <w:bCs/>
        </w:rPr>
        <w:t>:</w:t>
      </w:r>
      <w:r w:rsidRPr="005A1C54">
        <w:t xml:space="preserve"> Kiểm tra trạng thái luồng xử lý cho bước tạo bảng </w:t>
      </w:r>
      <w:r>
        <w:rPr>
          <w:lang w:val="en-US"/>
        </w:rPr>
        <w:t>Dim_County</w:t>
      </w:r>
      <w:r w:rsidRPr="005A1C54">
        <w:t>.</w:t>
      </w:r>
    </w:p>
    <w:p w14:paraId="0E118D34" w14:textId="77777777" w:rsidR="00097746" w:rsidRDefault="00097746" w:rsidP="00097746">
      <w:pPr>
        <w:keepNext/>
        <w:spacing w:line="360" w:lineRule="auto"/>
      </w:pPr>
      <w:r>
        <w:rPr>
          <w:noProof/>
        </w:rPr>
        <w:drawing>
          <wp:inline distT="0" distB="0" distL="0" distR="0" wp14:anchorId="1C415993" wp14:editId="1216308D">
            <wp:extent cx="6229350" cy="2192655"/>
            <wp:effectExtent l="0" t="0" r="0" b="0"/>
            <wp:docPr id="186866333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63336" name="Picture 1" descr="A screenshot of a computer&#10;&#10;Description automatically generated with medium confidence"/>
                    <pic:cNvPicPr/>
                  </pic:nvPicPr>
                  <pic:blipFill>
                    <a:blip r:embed="rId67">
                      <a:extLst>
                        <a:ext uri="{28A0092B-C50C-407E-A947-70E740481C1C}">
                          <a14:useLocalDpi xmlns:a14="http://schemas.microsoft.com/office/drawing/2010/main" val="0"/>
                        </a:ext>
                      </a:extLst>
                    </a:blip>
                    <a:stretch>
                      <a:fillRect/>
                    </a:stretch>
                  </pic:blipFill>
                  <pic:spPr>
                    <a:xfrm>
                      <a:off x="0" y="0"/>
                      <a:ext cx="6229350" cy="2192655"/>
                    </a:xfrm>
                    <a:prstGeom prst="rect">
                      <a:avLst/>
                    </a:prstGeom>
                  </pic:spPr>
                </pic:pic>
              </a:graphicData>
            </a:graphic>
          </wp:inline>
        </w:drawing>
      </w:r>
    </w:p>
    <w:p w14:paraId="5262CD52" w14:textId="2CD2297E" w:rsidR="00097746" w:rsidRPr="00684381" w:rsidRDefault="00097746" w:rsidP="00097746">
      <w:pPr>
        <w:pStyle w:val="Caption"/>
        <w:spacing w:line="360" w:lineRule="auto"/>
        <w:jc w:val="center"/>
        <w:rPr>
          <w:color w:val="auto"/>
          <w:sz w:val="22"/>
          <w:szCs w:val="22"/>
        </w:rPr>
      </w:pPr>
      <w:bookmarkStart w:id="413" w:name="_Toc135163620"/>
      <w:bookmarkStart w:id="414" w:name="_Toc135163735"/>
      <w:bookmarkStart w:id="415" w:name="_Toc137473391"/>
      <w:r w:rsidRPr="00684381">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44</w:t>
      </w:r>
      <w:r>
        <w:rPr>
          <w:color w:val="auto"/>
          <w:sz w:val="22"/>
          <w:szCs w:val="22"/>
        </w:rPr>
        <w:fldChar w:fldCharType="end"/>
      </w:r>
      <w:r w:rsidRPr="00684381">
        <w:rPr>
          <w:color w:val="auto"/>
          <w:sz w:val="22"/>
          <w:szCs w:val="22"/>
        </w:rPr>
        <w:t xml:space="preserve"> Trạng thái luồng xử lý cho bảng Dim_County</w:t>
      </w:r>
      <w:bookmarkEnd w:id="413"/>
      <w:bookmarkEnd w:id="414"/>
      <w:bookmarkEnd w:id="415"/>
    </w:p>
    <w:p w14:paraId="336B9CEE" w14:textId="77777777" w:rsidR="00097746" w:rsidRDefault="00097746" w:rsidP="005E4711">
      <w:pPr>
        <w:pStyle w:val="Style1"/>
        <w:spacing w:line="360" w:lineRule="auto"/>
      </w:pPr>
      <w:bookmarkStart w:id="416" w:name="_Toc135163523"/>
      <w:r>
        <w:t>Tạo bảng Dim_City</w:t>
      </w:r>
      <w:bookmarkEnd w:id="416"/>
    </w:p>
    <w:p w14:paraId="42701DA5" w14:textId="77777777" w:rsidR="00097746" w:rsidRDefault="00097746" w:rsidP="005E4711">
      <w:pPr>
        <w:spacing w:line="360" w:lineRule="auto"/>
      </w:pPr>
      <w:r w:rsidRPr="00684381">
        <w:rPr>
          <w:b/>
          <w:bCs/>
        </w:rPr>
        <w:t>-</w:t>
      </w:r>
      <w:r w:rsidRPr="00684381">
        <w:rPr>
          <w:b/>
          <w:bCs/>
          <w:lang w:val="en-US"/>
        </w:rPr>
        <w:t xml:space="preserve"> </w:t>
      </w:r>
      <w:r w:rsidRPr="00684381">
        <w:rPr>
          <w:b/>
          <w:bCs/>
        </w:rPr>
        <w:t>Bước 1:</w:t>
      </w:r>
      <w:r w:rsidRPr="0098499F">
        <w:t xml:space="preserve"> Tạo luồng xử lý cho bước tạo bảng </w:t>
      </w:r>
      <w:r>
        <w:rPr>
          <w:lang w:val="en-US"/>
        </w:rPr>
        <w:t>Dim_City</w:t>
      </w:r>
      <w:r w:rsidRPr="0098499F">
        <w:t>.</w:t>
      </w:r>
    </w:p>
    <w:p w14:paraId="622E0BD8" w14:textId="77777777" w:rsidR="00097746" w:rsidRDefault="00097746" w:rsidP="00097746">
      <w:pPr>
        <w:keepNext/>
        <w:spacing w:line="360" w:lineRule="auto"/>
      </w:pPr>
      <w:r>
        <w:rPr>
          <w:noProof/>
        </w:rPr>
        <w:drawing>
          <wp:inline distT="0" distB="0" distL="0" distR="0" wp14:anchorId="78514405" wp14:editId="60AB79DD">
            <wp:extent cx="6229350" cy="2135505"/>
            <wp:effectExtent l="0" t="0" r="0" b="0"/>
            <wp:docPr id="117319234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92349" name="Picture 1" descr="A screenshot of a computer&#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6229350" cy="2135505"/>
                    </a:xfrm>
                    <a:prstGeom prst="rect">
                      <a:avLst/>
                    </a:prstGeom>
                  </pic:spPr>
                </pic:pic>
              </a:graphicData>
            </a:graphic>
          </wp:inline>
        </w:drawing>
      </w:r>
    </w:p>
    <w:p w14:paraId="1B89538F" w14:textId="72B94E5A" w:rsidR="00097746" w:rsidRDefault="00097746" w:rsidP="00097746">
      <w:pPr>
        <w:pStyle w:val="Caption"/>
        <w:spacing w:line="360" w:lineRule="auto"/>
        <w:jc w:val="center"/>
        <w:rPr>
          <w:color w:val="auto"/>
          <w:sz w:val="22"/>
          <w:szCs w:val="22"/>
        </w:rPr>
      </w:pPr>
      <w:bookmarkStart w:id="417" w:name="_Toc135163621"/>
      <w:bookmarkStart w:id="418" w:name="_Toc135163736"/>
      <w:bookmarkStart w:id="419" w:name="_Toc137473392"/>
      <w:r w:rsidRPr="00755F7E">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45</w:t>
      </w:r>
      <w:r>
        <w:rPr>
          <w:color w:val="auto"/>
          <w:sz w:val="22"/>
          <w:szCs w:val="22"/>
        </w:rPr>
        <w:fldChar w:fldCharType="end"/>
      </w:r>
      <w:r w:rsidRPr="00755F7E">
        <w:rPr>
          <w:color w:val="auto"/>
          <w:sz w:val="22"/>
          <w:szCs w:val="22"/>
        </w:rPr>
        <w:t xml:space="preserve"> Luồng xử lý cho bảng Dim_City</w:t>
      </w:r>
      <w:bookmarkEnd w:id="417"/>
      <w:bookmarkEnd w:id="418"/>
      <w:bookmarkEnd w:id="419"/>
    </w:p>
    <w:p w14:paraId="7E57529D" w14:textId="77777777" w:rsidR="00097746" w:rsidRDefault="00097746" w:rsidP="00097746">
      <w:pPr>
        <w:rPr>
          <w:lang w:val="en-US"/>
        </w:rPr>
      </w:pPr>
    </w:p>
    <w:p w14:paraId="77093DAE" w14:textId="77777777" w:rsidR="00097746" w:rsidRDefault="00097746" w:rsidP="00097746">
      <w:pPr>
        <w:rPr>
          <w:lang w:val="en-US"/>
        </w:rPr>
      </w:pPr>
    </w:p>
    <w:p w14:paraId="389024BD" w14:textId="77777777" w:rsidR="00097746" w:rsidRDefault="00097746" w:rsidP="00097746">
      <w:pPr>
        <w:rPr>
          <w:lang w:val="en-US"/>
        </w:rPr>
      </w:pPr>
    </w:p>
    <w:p w14:paraId="0CDE2920" w14:textId="77777777" w:rsidR="00097746" w:rsidRDefault="00097746" w:rsidP="00097746">
      <w:pPr>
        <w:rPr>
          <w:lang w:val="en-US"/>
        </w:rPr>
      </w:pPr>
    </w:p>
    <w:p w14:paraId="41DC6886" w14:textId="77777777" w:rsidR="00097746" w:rsidRDefault="00097746" w:rsidP="00097746">
      <w:pPr>
        <w:rPr>
          <w:lang w:val="en-US"/>
        </w:rPr>
      </w:pPr>
    </w:p>
    <w:p w14:paraId="3FA2A37D" w14:textId="77777777" w:rsidR="00097746" w:rsidRDefault="00097746" w:rsidP="00097746">
      <w:pPr>
        <w:rPr>
          <w:lang w:val="en-US"/>
        </w:rPr>
      </w:pPr>
    </w:p>
    <w:p w14:paraId="5D66BED6" w14:textId="77777777" w:rsidR="00097746" w:rsidRDefault="00097746" w:rsidP="00097746">
      <w:pPr>
        <w:rPr>
          <w:lang w:val="en-US"/>
        </w:rPr>
      </w:pPr>
    </w:p>
    <w:p w14:paraId="6238A0BB" w14:textId="77777777" w:rsidR="00687B90" w:rsidRDefault="00687B90" w:rsidP="00097746">
      <w:pPr>
        <w:rPr>
          <w:lang w:val="en-US"/>
        </w:rPr>
      </w:pPr>
    </w:p>
    <w:p w14:paraId="49B3FC12" w14:textId="77777777" w:rsidR="00097746" w:rsidRPr="0016225E" w:rsidRDefault="00097746" w:rsidP="00097746">
      <w:pPr>
        <w:rPr>
          <w:lang w:val="en-US"/>
        </w:rPr>
      </w:pPr>
    </w:p>
    <w:p w14:paraId="18DA20B3" w14:textId="77777777" w:rsidR="00097746" w:rsidRDefault="00097746" w:rsidP="00097746">
      <w:pPr>
        <w:spacing w:line="360" w:lineRule="auto"/>
      </w:pPr>
      <w:r w:rsidRPr="00F36F57">
        <w:rPr>
          <w:b/>
          <w:bCs/>
        </w:rPr>
        <w:t>-</w:t>
      </w:r>
      <w:r w:rsidRPr="00F36F57">
        <w:rPr>
          <w:b/>
          <w:bCs/>
          <w:lang w:val="en-US"/>
        </w:rPr>
        <w:t xml:space="preserve"> </w:t>
      </w:r>
      <w:r w:rsidRPr="00F36F57">
        <w:rPr>
          <w:b/>
          <w:bCs/>
        </w:rPr>
        <w:t>Bước 2:</w:t>
      </w:r>
      <w:r w:rsidRPr="0098499F">
        <w:t xml:space="preserve"> Cấu hình OLE DB Source cho bước tạo bảng </w:t>
      </w:r>
      <w:r>
        <w:rPr>
          <w:lang w:val="en-US"/>
        </w:rPr>
        <w:t>Dim_City</w:t>
      </w:r>
      <w:r w:rsidRPr="0098499F">
        <w:t>.</w:t>
      </w:r>
    </w:p>
    <w:p w14:paraId="0325248F" w14:textId="77777777" w:rsidR="00097746" w:rsidRDefault="00097746" w:rsidP="00097746">
      <w:pPr>
        <w:keepNext/>
        <w:spacing w:line="360" w:lineRule="auto"/>
      </w:pPr>
      <w:r>
        <w:rPr>
          <w:noProof/>
        </w:rPr>
        <w:drawing>
          <wp:inline distT="0" distB="0" distL="0" distR="0" wp14:anchorId="2D6EEB7A" wp14:editId="134C7925">
            <wp:extent cx="6229350" cy="6155690"/>
            <wp:effectExtent l="0" t="0" r="0" b="0"/>
            <wp:docPr id="1097347089" name="Picture 10973470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7681"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229350" cy="6155690"/>
                    </a:xfrm>
                    <a:prstGeom prst="rect">
                      <a:avLst/>
                    </a:prstGeom>
                  </pic:spPr>
                </pic:pic>
              </a:graphicData>
            </a:graphic>
          </wp:inline>
        </w:drawing>
      </w:r>
    </w:p>
    <w:p w14:paraId="42F837E6" w14:textId="2537BDB6" w:rsidR="00097746" w:rsidRDefault="00097746" w:rsidP="00097746">
      <w:pPr>
        <w:pStyle w:val="Caption"/>
        <w:spacing w:line="360" w:lineRule="auto"/>
        <w:jc w:val="center"/>
        <w:rPr>
          <w:color w:val="auto"/>
          <w:sz w:val="22"/>
          <w:szCs w:val="22"/>
        </w:rPr>
      </w:pPr>
      <w:bookmarkStart w:id="420" w:name="_Toc135163622"/>
      <w:bookmarkStart w:id="421" w:name="_Toc135163737"/>
      <w:bookmarkStart w:id="422" w:name="_Toc137473393"/>
      <w:r w:rsidRPr="00795B08">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46</w:t>
      </w:r>
      <w:r>
        <w:rPr>
          <w:color w:val="auto"/>
          <w:sz w:val="22"/>
          <w:szCs w:val="22"/>
        </w:rPr>
        <w:fldChar w:fldCharType="end"/>
      </w:r>
      <w:r w:rsidRPr="00795B08">
        <w:rPr>
          <w:color w:val="auto"/>
          <w:sz w:val="22"/>
          <w:szCs w:val="22"/>
        </w:rPr>
        <w:t xml:space="preserve"> Chọn kết nối và bảng chứa dữ liệu cho Dim_City</w:t>
      </w:r>
      <w:bookmarkEnd w:id="420"/>
      <w:bookmarkEnd w:id="421"/>
      <w:bookmarkEnd w:id="422"/>
    </w:p>
    <w:p w14:paraId="47854401" w14:textId="77777777" w:rsidR="00097746" w:rsidRDefault="00097746" w:rsidP="00097746">
      <w:pPr>
        <w:rPr>
          <w:lang w:val="en-US"/>
        </w:rPr>
      </w:pPr>
    </w:p>
    <w:p w14:paraId="5E8EB5D9" w14:textId="77777777" w:rsidR="00097746" w:rsidRDefault="00097746" w:rsidP="00097746">
      <w:pPr>
        <w:rPr>
          <w:lang w:val="en-US"/>
        </w:rPr>
      </w:pPr>
    </w:p>
    <w:p w14:paraId="23E33DB8" w14:textId="77777777" w:rsidR="00097746" w:rsidRDefault="00097746" w:rsidP="00097746">
      <w:pPr>
        <w:rPr>
          <w:lang w:val="en-US"/>
        </w:rPr>
      </w:pPr>
    </w:p>
    <w:p w14:paraId="5FC3874C" w14:textId="77777777" w:rsidR="00097746" w:rsidRDefault="00097746" w:rsidP="00097746">
      <w:pPr>
        <w:rPr>
          <w:lang w:val="en-US"/>
        </w:rPr>
      </w:pPr>
    </w:p>
    <w:p w14:paraId="6B2A4513" w14:textId="77777777" w:rsidR="00097746" w:rsidRDefault="00097746" w:rsidP="00097746">
      <w:pPr>
        <w:rPr>
          <w:lang w:val="en-US"/>
        </w:rPr>
      </w:pPr>
    </w:p>
    <w:p w14:paraId="4FA8DB45" w14:textId="77777777" w:rsidR="00097746" w:rsidRDefault="00097746" w:rsidP="00097746">
      <w:pPr>
        <w:rPr>
          <w:lang w:val="en-US"/>
        </w:rPr>
      </w:pPr>
    </w:p>
    <w:p w14:paraId="1BF0B92A" w14:textId="77777777" w:rsidR="00097746" w:rsidRPr="0016225E" w:rsidRDefault="00097746" w:rsidP="00097746">
      <w:pPr>
        <w:rPr>
          <w:lang w:val="en-US"/>
        </w:rPr>
      </w:pPr>
    </w:p>
    <w:p w14:paraId="7CFC4497" w14:textId="77777777" w:rsidR="00097746" w:rsidRDefault="00097746" w:rsidP="00097746">
      <w:pPr>
        <w:spacing w:line="360" w:lineRule="auto"/>
      </w:pPr>
      <w:r w:rsidRPr="00795B08">
        <w:rPr>
          <w:b/>
          <w:bCs/>
        </w:rPr>
        <w:t>-</w:t>
      </w:r>
      <w:r w:rsidRPr="00795B08">
        <w:rPr>
          <w:b/>
          <w:bCs/>
          <w:lang w:val="en-US"/>
        </w:rPr>
        <w:t xml:space="preserve"> </w:t>
      </w:r>
      <w:r w:rsidRPr="00795B08">
        <w:rPr>
          <w:b/>
          <w:bCs/>
        </w:rPr>
        <w:t>Bước 3:</w:t>
      </w:r>
      <w:r w:rsidRPr="0098499F">
        <w:t xml:space="preserve"> Cấu hình Aggregate cho bước tạo bảng </w:t>
      </w:r>
      <w:r>
        <w:rPr>
          <w:lang w:val="en-US"/>
        </w:rPr>
        <w:t>Dim_City</w:t>
      </w:r>
      <w:r w:rsidRPr="0098499F">
        <w:t>.</w:t>
      </w:r>
    </w:p>
    <w:p w14:paraId="74E047DE" w14:textId="77777777" w:rsidR="00097746" w:rsidRDefault="00097746" w:rsidP="00097746">
      <w:pPr>
        <w:keepNext/>
        <w:spacing w:line="360" w:lineRule="auto"/>
      </w:pPr>
      <w:r>
        <w:rPr>
          <w:noProof/>
        </w:rPr>
        <w:drawing>
          <wp:inline distT="0" distB="0" distL="0" distR="0" wp14:anchorId="77D04167" wp14:editId="0B69F8C5">
            <wp:extent cx="6229350" cy="6452870"/>
            <wp:effectExtent l="0" t="0" r="0" b="5080"/>
            <wp:docPr id="709619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19518" name="Picture 1" descr="A screenshot of a compute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229350" cy="6452870"/>
                    </a:xfrm>
                    <a:prstGeom prst="rect">
                      <a:avLst/>
                    </a:prstGeom>
                  </pic:spPr>
                </pic:pic>
              </a:graphicData>
            </a:graphic>
          </wp:inline>
        </w:drawing>
      </w:r>
    </w:p>
    <w:p w14:paraId="5B3208F5" w14:textId="12949552" w:rsidR="00097746" w:rsidRDefault="00097746" w:rsidP="00097746">
      <w:pPr>
        <w:pStyle w:val="Caption"/>
        <w:spacing w:line="360" w:lineRule="auto"/>
        <w:jc w:val="center"/>
        <w:rPr>
          <w:color w:val="auto"/>
          <w:sz w:val="22"/>
          <w:szCs w:val="22"/>
        </w:rPr>
      </w:pPr>
      <w:bookmarkStart w:id="423" w:name="_Toc135163623"/>
      <w:bookmarkStart w:id="424" w:name="_Toc135163738"/>
      <w:bookmarkStart w:id="425" w:name="_Toc137473394"/>
      <w:r w:rsidRPr="007F3CA3">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47</w:t>
      </w:r>
      <w:r>
        <w:rPr>
          <w:color w:val="auto"/>
          <w:sz w:val="22"/>
          <w:szCs w:val="22"/>
        </w:rPr>
        <w:fldChar w:fldCharType="end"/>
      </w:r>
      <w:r w:rsidRPr="007F3CA3">
        <w:rPr>
          <w:color w:val="auto"/>
          <w:sz w:val="22"/>
          <w:szCs w:val="22"/>
        </w:rPr>
        <w:t xml:space="preserve"> Chọn thuộc tính cần thiết cho bảng Dim_City</w:t>
      </w:r>
      <w:bookmarkEnd w:id="423"/>
      <w:bookmarkEnd w:id="424"/>
      <w:bookmarkEnd w:id="425"/>
    </w:p>
    <w:p w14:paraId="298E7BD7" w14:textId="77777777" w:rsidR="00097746" w:rsidRDefault="00097746" w:rsidP="00097746">
      <w:pPr>
        <w:rPr>
          <w:lang w:val="en-US"/>
        </w:rPr>
      </w:pPr>
    </w:p>
    <w:p w14:paraId="5A31C2F7" w14:textId="77777777" w:rsidR="00097746" w:rsidRDefault="00097746" w:rsidP="00097746">
      <w:pPr>
        <w:rPr>
          <w:lang w:val="en-US"/>
        </w:rPr>
      </w:pPr>
    </w:p>
    <w:p w14:paraId="42117218" w14:textId="77777777" w:rsidR="00097746" w:rsidRDefault="00097746" w:rsidP="00097746">
      <w:pPr>
        <w:rPr>
          <w:lang w:val="en-US"/>
        </w:rPr>
      </w:pPr>
    </w:p>
    <w:p w14:paraId="3252DFEE" w14:textId="77777777" w:rsidR="00097746" w:rsidRDefault="00097746" w:rsidP="00097746">
      <w:pPr>
        <w:rPr>
          <w:lang w:val="en-US"/>
        </w:rPr>
      </w:pPr>
    </w:p>
    <w:p w14:paraId="306585CD" w14:textId="77777777" w:rsidR="00097746" w:rsidRDefault="00097746" w:rsidP="00097746">
      <w:pPr>
        <w:rPr>
          <w:lang w:val="en-US"/>
        </w:rPr>
      </w:pPr>
    </w:p>
    <w:p w14:paraId="20625B85" w14:textId="77777777" w:rsidR="00097746" w:rsidRDefault="00097746" w:rsidP="00097746">
      <w:pPr>
        <w:spacing w:line="360" w:lineRule="auto"/>
      </w:pPr>
      <w:r w:rsidRPr="007F3CA3">
        <w:rPr>
          <w:b/>
          <w:bCs/>
        </w:rPr>
        <w:lastRenderedPageBreak/>
        <w:t>-</w:t>
      </w:r>
      <w:r w:rsidRPr="007F3CA3">
        <w:rPr>
          <w:b/>
          <w:bCs/>
          <w:lang w:val="en-US"/>
        </w:rPr>
        <w:t xml:space="preserve"> </w:t>
      </w:r>
      <w:r w:rsidRPr="007F3CA3">
        <w:rPr>
          <w:b/>
          <w:bCs/>
        </w:rPr>
        <w:t>Bước 4:</w:t>
      </w:r>
      <w:r w:rsidRPr="0098499F">
        <w:t xml:space="preserve"> Cấu hình Sort cho bước tạo bảng </w:t>
      </w:r>
      <w:r>
        <w:rPr>
          <w:lang w:val="en-US"/>
        </w:rPr>
        <w:t>Dim_City</w:t>
      </w:r>
      <w:r w:rsidRPr="0098499F">
        <w:t>.</w:t>
      </w:r>
    </w:p>
    <w:p w14:paraId="785DC40C" w14:textId="77777777" w:rsidR="00097746" w:rsidRDefault="00097746" w:rsidP="00097746">
      <w:pPr>
        <w:keepNext/>
        <w:spacing w:line="360" w:lineRule="auto"/>
      </w:pPr>
      <w:r>
        <w:rPr>
          <w:noProof/>
        </w:rPr>
        <w:drawing>
          <wp:inline distT="0" distB="0" distL="0" distR="0" wp14:anchorId="7B7943DA" wp14:editId="762CFB6D">
            <wp:extent cx="6229350" cy="6884035"/>
            <wp:effectExtent l="0" t="0" r="0" b="0"/>
            <wp:docPr id="18466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630" name="Picture 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229350" cy="6884035"/>
                    </a:xfrm>
                    <a:prstGeom prst="rect">
                      <a:avLst/>
                    </a:prstGeom>
                  </pic:spPr>
                </pic:pic>
              </a:graphicData>
            </a:graphic>
          </wp:inline>
        </w:drawing>
      </w:r>
    </w:p>
    <w:p w14:paraId="4036EC2E" w14:textId="0BC04544" w:rsidR="00097746" w:rsidRDefault="00097746" w:rsidP="00097746">
      <w:pPr>
        <w:pStyle w:val="Caption"/>
        <w:spacing w:line="360" w:lineRule="auto"/>
        <w:jc w:val="center"/>
        <w:rPr>
          <w:color w:val="auto"/>
          <w:sz w:val="22"/>
          <w:szCs w:val="22"/>
        </w:rPr>
      </w:pPr>
      <w:bookmarkStart w:id="426" w:name="_Toc135163624"/>
      <w:bookmarkStart w:id="427" w:name="_Toc135163739"/>
      <w:bookmarkStart w:id="428" w:name="_Toc137473395"/>
      <w:r w:rsidRPr="00FA6F2A">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48</w:t>
      </w:r>
      <w:r>
        <w:rPr>
          <w:color w:val="auto"/>
          <w:sz w:val="22"/>
          <w:szCs w:val="22"/>
        </w:rPr>
        <w:fldChar w:fldCharType="end"/>
      </w:r>
      <w:r w:rsidRPr="00FA6F2A">
        <w:rPr>
          <w:color w:val="auto"/>
          <w:sz w:val="22"/>
          <w:szCs w:val="22"/>
        </w:rPr>
        <w:t xml:space="preserve"> Chọn những thuộc tính cần Sort cho bảng Dim_City</w:t>
      </w:r>
      <w:bookmarkEnd w:id="426"/>
      <w:bookmarkEnd w:id="427"/>
      <w:bookmarkEnd w:id="428"/>
    </w:p>
    <w:p w14:paraId="160F893D" w14:textId="77777777" w:rsidR="00097746" w:rsidRDefault="00097746" w:rsidP="00097746">
      <w:pPr>
        <w:rPr>
          <w:lang w:val="en-US"/>
        </w:rPr>
      </w:pPr>
    </w:p>
    <w:p w14:paraId="6D10AB8B" w14:textId="77777777" w:rsidR="00097746" w:rsidRDefault="00097746" w:rsidP="00097746">
      <w:pPr>
        <w:rPr>
          <w:lang w:val="en-US"/>
        </w:rPr>
      </w:pPr>
    </w:p>
    <w:p w14:paraId="3391F127" w14:textId="77777777" w:rsidR="00097746" w:rsidRDefault="00097746" w:rsidP="00097746">
      <w:pPr>
        <w:rPr>
          <w:lang w:val="en-US"/>
        </w:rPr>
      </w:pPr>
    </w:p>
    <w:p w14:paraId="00DD302D" w14:textId="77777777" w:rsidR="00097746" w:rsidRPr="0016225E" w:rsidRDefault="00097746" w:rsidP="00097746">
      <w:pPr>
        <w:rPr>
          <w:lang w:val="en-US"/>
        </w:rPr>
      </w:pPr>
    </w:p>
    <w:p w14:paraId="408DDB01" w14:textId="77777777" w:rsidR="00097746" w:rsidRDefault="00097746" w:rsidP="00097746">
      <w:pPr>
        <w:spacing w:line="360" w:lineRule="auto"/>
      </w:pPr>
      <w:r w:rsidRPr="00FA6F2A">
        <w:rPr>
          <w:b/>
          <w:bCs/>
        </w:rPr>
        <w:lastRenderedPageBreak/>
        <w:t xml:space="preserve">- Bước </w:t>
      </w:r>
      <w:r w:rsidRPr="00FA6F2A">
        <w:rPr>
          <w:b/>
          <w:bCs/>
          <w:lang w:val="en-US"/>
        </w:rPr>
        <w:t>5</w:t>
      </w:r>
      <w:r w:rsidRPr="00FA6F2A">
        <w:rPr>
          <w:b/>
          <w:bCs/>
        </w:rPr>
        <w:t>:</w:t>
      </w:r>
      <w:r w:rsidRPr="0098499F">
        <w:t xml:space="preserve"> Cấu hình OLE DB Destination cho bước tạo bảng </w:t>
      </w:r>
      <w:r>
        <w:rPr>
          <w:lang w:val="en-US"/>
        </w:rPr>
        <w:t>Dim_City</w:t>
      </w:r>
      <w:r w:rsidRPr="0098499F">
        <w:t>.</w:t>
      </w:r>
    </w:p>
    <w:p w14:paraId="1D179919" w14:textId="77777777" w:rsidR="00097746" w:rsidRDefault="00097746" w:rsidP="005E4711">
      <w:pPr>
        <w:keepNext/>
        <w:spacing w:line="360" w:lineRule="auto"/>
        <w:jc w:val="center"/>
      </w:pPr>
      <w:r>
        <w:rPr>
          <w:noProof/>
        </w:rPr>
        <w:drawing>
          <wp:inline distT="0" distB="0" distL="0" distR="0" wp14:anchorId="36B680E8" wp14:editId="127C04F3">
            <wp:extent cx="6229350" cy="6499225"/>
            <wp:effectExtent l="0" t="0" r="0" b="0"/>
            <wp:docPr id="11784536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53658" name="Picture 1"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229350" cy="6499225"/>
                    </a:xfrm>
                    <a:prstGeom prst="rect">
                      <a:avLst/>
                    </a:prstGeom>
                  </pic:spPr>
                </pic:pic>
              </a:graphicData>
            </a:graphic>
          </wp:inline>
        </w:drawing>
      </w:r>
    </w:p>
    <w:p w14:paraId="2D5909F5" w14:textId="7D4A5711" w:rsidR="00097746" w:rsidRPr="005433C2" w:rsidRDefault="00097746" w:rsidP="00097746">
      <w:pPr>
        <w:pStyle w:val="Caption"/>
        <w:spacing w:line="360" w:lineRule="auto"/>
        <w:jc w:val="center"/>
        <w:rPr>
          <w:color w:val="auto"/>
          <w:sz w:val="22"/>
          <w:szCs w:val="22"/>
        </w:rPr>
      </w:pPr>
      <w:bookmarkStart w:id="429" w:name="_Toc135163625"/>
      <w:bookmarkStart w:id="430" w:name="_Toc135163740"/>
      <w:bookmarkStart w:id="431" w:name="_Toc137473396"/>
      <w:r w:rsidRPr="005433C2">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49</w:t>
      </w:r>
      <w:r>
        <w:rPr>
          <w:color w:val="auto"/>
          <w:sz w:val="22"/>
          <w:szCs w:val="22"/>
        </w:rPr>
        <w:fldChar w:fldCharType="end"/>
      </w:r>
      <w:r w:rsidRPr="005433C2">
        <w:rPr>
          <w:color w:val="auto"/>
          <w:sz w:val="22"/>
          <w:szCs w:val="22"/>
        </w:rPr>
        <w:t xml:space="preserve"> Tạo mới bảng Dim_City ở database</w:t>
      </w:r>
      <w:bookmarkEnd w:id="429"/>
      <w:bookmarkEnd w:id="430"/>
      <w:bookmarkEnd w:id="431"/>
    </w:p>
    <w:p w14:paraId="4BDFC67B" w14:textId="77777777" w:rsidR="00097746" w:rsidRDefault="00097746" w:rsidP="005E4711">
      <w:pPr>
        <w:keepNext/>
        <w:spacing w:line="360" w:lineRule="auto"/>
        <w:jc w:val="center"/>
      </w:pPr>
      <w:r>
        <w:rPr>
          <w:noProof/>
        </w:rPr>
        <w:lastRenderedPageBreak/>
        <w:drawing>
          <wp:inline distT="0" distB="0" distL="0" distR="0" wp14:anchorId="3AD68863" wp14:editId="533B1AF3">
            <wp:extent cx="6229350" cy="6075045"/>
            <wp:effectExtent l="0" t="0" r="0" b="1905"/>
            <wp:docPr id="1171909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9569" name="Picture 1" descr="A screenshot of a computer&#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6229350" cy="6075045"/>
                    </a:xfrm>
                    <a:prstGeom prst="rect">
                      <a:avLst/>
                    </a:prstGeom>
                  </pic:spPr>
                </pic:pic>
              </a:graphicData>
            </a:graphic>
          </wp:inline>
        </w:drawing>
      </w:r>
    </w:p>
    <w:p w14:paraId="62CE4BA7" w14:textId="16F715EF" w:rsidR="00097746" w:rsidRDefault="00097746" w:rsidP="00097746">
      <w:pPr>
        <w:pStyle w:val="Caption"/>
        <w:spacing w:line="360" w:lineRule="auto"/>
        <w:jc w:val="center"/>
        <w:rPr>
          <w:color w:val="auto"/>
          <w:sz w:val="22"/>
          <w:szCs w:val="22"/>
        </w:rPr>
      </w:pPr>
      <w:bookmarkStart w:id="432" w:name="_Toc135163626"/>
      <w:bookmarkStart w:id="433" w:name="_Toc135163741"/>
      <w:bookmarkStart w:id="434" w:name="_Toc137473397"/>
      <w:r w:rsidRPr="00E40979">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50</w:t>
      </w:r>
      <w:r>
        <w:rPr>
          <w:color w:val="auto"/>
          <w:sz w:val="22"/>
          <w:szCs w:val="22"/>
        </w:rPr>
        <w:fldChar w:fldCharType="end"/>
      </w:r>
      <w:r w:rsidRPr="00E40979">
        <w:rPr>
          <w:color w:val="auto"/>
          <w:sz w:val="22"/>
          <w:szCs w:val="22"/>
        </w:rPr>
        <w:t xml:space="preserve"> Kiểm tra mapping các thuộc tính Dim_City</w:t>
      </w:r>
      <w:bookmarkEnd w:id="432"/>
      <w:bookmarkEnd w:id="433"/>
      <w:bookmarkEnd w:id="434"/>
    </w:p>
    <w:p w14:paraId="1F391FE2" w14:textId="77777777" w:rsidR="00097746" w:rsidRDefault="00097746" w:rsidP="00097746">
      <w:pPr>
        <w:rPr>
          <w:lang w:val="en-US"/>
        </w:rPr>
      </w:pPr>
    </w:p>
    <w:p w14:paraId="6D88EF40" w14:textId="77777777" w:rsidR="00097746" w:rsidRDefault="00097746" w:rsidP="00097746">
      <w:pPr>
        <w:rPr>
          <w:lang w:val="en-US"/>
        </w:rPr>
      </w:pPr>
    </w:p>
    <w:p w14:paraId="394F5566" w14:textId="77777777" w:rsidR="00097746" w:rsidRDefault="00097746" w:rsidP="00097746">
      <w:pPr>
        <w:rPr>
          <w:lang w:val="en-US"/>
        </w:rPr>
      </w:pPr>
    </w:p>
    <w:p w14:paraId="338BFA4E" w14:textId="77777777" w:rsidR="00097746" w:rsidRDefault="00097746" w:rsidP="00097746">
      <w:pPr>
        <w:rPr>
          <w:lang w:val="en-US"/>
        </w:rPr>
      </w:pPr>
    </w:p>
    <w:p w14:paraId="1C0E4A6B" w14:textId="77777777" w:rsidR="00097746" w:rsidRDefault="00097746" w:rsidP="00097746">
      <w:pPr>
        <w:rPr>
          <w:lang w:val="en-US"/>
        </w:rPr>
      </w:pPr>
    </w:p>
    <w:p w14:paraId="6B49BAAB" w14:textId="77777777" w:rsidR="00097746" w:rsidRDefault="00097746" w:rsidP="00097746">
      <w:pPr>
        <w:rPr>
          <w:lang w:val="en-US"/>
        </w:rPr>
      </w:pPr>
    </w:p>
    <w:p w14:paraId="068B1D1F" w14:textId="77777777" w:rsidR="00097746" w:rsidRDefault="00097746" w:rsidP="00097746">
      <w:pPr>
        <w:rPr>
          <w:lang w:val="en-US"/>
        </w:rPr>
      </w:pPr>
    </w:p>
    <w:p w14:paraId="21E8F06D" w14:textId="77777777" w:rsidR="00097746" w:rsidRPr="0016225E" w:rsidRDefault="00097746" w:rsidP="00097746">
      <w:pPr>
        <w:rPr>
          <w:lang w:val="en-US"/>
        </w:rPr>
      </w:pPr>
    </w:p>
    <w:p w14:paraId="005C47FD" w14:textId="77777777" w:rsidR="00097746" w:rsidRDefault="00097746" w:rsidP="00097746">
      <w:pPr>
        <w:spacing w:line="360" w:lineRule="auto"/>
      </w:pPr>
      <w:r w:rsidRPr="001952D9">
        <w:rPr>
          <w:b/>
          <w:bCs/>
        </w:rPr>
        <w:lastRenderedPageBreak/>
        <w:t>-</w:t>
      </w:r>
      <w:r w:rsidRPr="001952D9">
        <w:rPr>
          <w:b/>
          <w:bCs/>
          <w:lang w:val="en-US"/>
        </w:rPr>
        <w:t xml:space="preserve"> </w:t>
      </w:r>
      <w:r w:rsidRPr="001952D9">
        <w:rPr>
          <w:b/>
          <w:bCs/>
        </w:rPr>
        <w:t xml:space="preserve">Bước </w:t>
      </w:r>
      <w:r w:rsidRPr="001952D9">
        <w:rPr>
          <w:b/>
          <w:bCs/>
          <w:lang w:val="en-US"/>
        </w:rPr>
        <w:t>6</w:t>
      </w:r>
      <w:r w:rsidRPr="001952D9">
        <w:rPr>
          <w:b/>
          <w:bCs/>
        </w:rPr>
        <w:t>:</w:t>
      </w:r>
      <w:r w:rsidRPr="005A1C54">
        <w:t xml:space="preserve"> Kiểm tra trạng thái luồng xử lý cho bước tạo bảng </w:t>
      </w:r>
      <w:r>
        <w:rPr>
          <w:lang w:val="en-US"/>
        </w:rPr>
        <w:t>Dim_City</w:t>
      </w:r>
      <w:r w:rsidRPr="005A1C54">
        <w:t>.</w:t>
      </w:r>
    </w:p>
    <w:p w14:paraId="6F4265D6" w14:textId="77777777" w:rsidR="00097746" w:rsidRDefault="00097746" w:rsidP="005E4711">
      <w:pPr>
        <w:keepNext/>
        <w:spacing w:line="360" w:lineRule="auto"/>
        <w:jc w:val="center"/>
      </w:pPr>
      <w:r>
        <w:rPr>
          <w:noProof/>
        </w:rPr>
        <w:drawing>
          <wp:inline distT="0" distB="0" distL="0" distR="0" wp14:anchorId="1D85C614" wp14:editId="300CB306">
            <wp:extent cx="6229350" cy="2170430"/>
            <wp:effectExtent l="0" t="0" r="0" b="1270"/>
            <wp:docPr id="197382110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21108" name="Picture 1" descr="A screenshot of a computer&#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6229350" cy="2170430"/>
                    </a:xfrm>
                    <a:prstGeom prst="rect">
                      <a:avLst/>
                    </a:prstGeom>
                  </pic:spPr>
                </pic:pic>
              </a:graphicData>
            </a:graphic>
          </wp:inline>
        </w:drawing>
      </w:r>
    </w:p>
    <w:p w14:paraId="6149B409" w14:textId="196C9203" w:rsidR="00097746" w:rsidRPr="00086639" w:rsidRDefault="00097746" w:rsidP="00097746">
      <w:pPr>
        <w:pStyle w:val="Caption"/>
        <w:spacing w:line="360" w:lineRule="auto"/>
        <w:jc w:val="center"/>
        <w:rPr>
          <w:color w:val="auto"/>
          <w:sz w:val="22"/>
          <w:szCs w:val="22"/>
        </w:rPr>
      </w:pPr>
      <w:bookmarkStart w:id="435" w:name="_Toc135163627"/>
      <w:bookmarkStart w:id="436" w:name="_Toc135163742"/>
      <w:bookmarkStart w:id="437" w:name="_Toc137473398"/>
      <w:r w:rsidRPr="001952D9">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51</w:t>
      </w:r>
      <w:r>
        <w:rPr>
          <w:color w:val="auto"/>
          <w:sz w:val="22"/>
          <w:szCs w:val="22"/>
        </w:rPr>
        <w:fldChar w:fldCharType="end"/>
      </w:r>
      <w:r w:rsidRPr="001952D9">
        <w:rPr>
          <w:color w:val="auto"/>
          <w:sz w:val="22"/>
          <w:szCs w:val="22"/>
        </w:rPr>
        <w:t xml:space="preserve"> Trạng thái luồng xử lý cho bảng Dim_City</w:t>
      </w:r>
      <w:bookmarkEnd w:id="435"/>
      <w:bookmarkEnd w:id="436"/>
      <w:bookmarkEnd w:id="437"/>
    </w:p>
    <w:p w14:paraId="638C97B5" w14:textId="77777777" w:rsidR="00097746" w:rsidRDefault="00097746" w:rsidP="005E4711">
      <w:pPr>
        <w:pStyle w:val="Style1"/>
        <w:spacing w:line="360" w:lineRule="auto"/>
      </w:pPr>
      <w:bookmarkStart w:id="438" w:name="_Toc135163524"/>
      <w:r>
        <w:t>Tạo bảng Dim_Store</w:t>
      </w:r>
      <w:bookmarkEnd w:id="438"/>
    </w:p>
    <w:p w14:paraId="23A4DDD0" w14:textId="77777777" w:rsidR="00097746" w:rsidRDefault="00097746" w:rsidP="005E4711">
      <w:pPr>
        <w:spacing w:line="360" w:lineRule="auto"/>
      </w:pPr>
      <w:r w:rsidRPr="00086639">
        <w:rPr>
          <w:b/>
          <w:bCs/>
        </w:rPr>
        <w:t>-</w:t>
      </w:r>
      <w:r w:rsidRPr="00086639">
        <w:rPr>
          <w:b/>
          <w:bCs/>
          <w:lang w:val="en-US"/>
        </w:rPr>
        <w:t xml:space="preserve"> </w:t>
      </w:r>
      <w:r w:rsidRPr="00086639">
        <w:rPr>
          <w:b/>
          <w:bCs/>
        </w:rPr>
        <w:t>Bước 1:</w:t>
      </w:r>
      <w:r w:rsidRPr="0098499F">
        <w:t xml:space="preserve"> Tạo luồng xử lý cho bước tạo bảng </w:t>
      </w:r>
      <w:r>
        <w:rPr>
          <w:lang w:val="en-US"/>
        </w:rPr>
        <w:t>Dim_Store</w:t>
      </w:r>
      <w:r w:rsidRPr="0098499F">
        <w:t>.</w:t>
      </w:r>
    </w:p>
    <w:p w14:paraId="06DE2CFD" w14:textId="77777777" w:rsidR="00097746" w:rsidRDefault="00097746" w:rsidP="00097746">
      <w:pPr>
        <w:keepNext/>
        <w:spacing w:line="360" w:lineRule="auto"/>
      </w:pPr>
      <w:r>
        <w:rPr>
          <w:noProof/>
        </w:rPr>
        <w:drawing>
          <wp:inline distT="0" distB="0" distL="0" distR="0" wp14:anchorId="723CCB23" wp14:editId="2149F561">
            <wp:extent cx="6229350" cy="2209800"/>
            <wp:effectExtent l="0" t="0" r="0" b="0"/>
            <wp:docPr id="758239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239902" name="Picture 1"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229350" cy="2209800"/>
                    </a:xfrm>
                    <a:prstGeom prst="rect">
                      <a:avLst/>
                    </a:prstGeom>
                  </pic:spPr>
                </pic:pic>
              </a:graphicData>
            </a:graphic>
          </wp:inline>
        </w:drawing>
      </w:r>
    </w:p>
    <w:p w14:paraId="147090C6" w14:textId="20D660F2" w:rsidR="00097746" w:rsidRPr="00532F1F" w:rsidRDefault="00097746" w:rsidP="005E4711">
      <w:pPr>
        <w:pStyle w:val="Caption"/>
        <w:spacing w:after="0" w:line="360" w:lineRule="auto"/>
        <w:jc w:val="center"/>
        <w:rPr>
          <w:sz w:val="22"/>
          <w:szCs w:val="22"/>
        </w:rPr>
      </w:pPr>
      <w:bookmarkStart w:id="439" w:name="_Toc135163628"/>
      <w:bookmarkStart w:id="440" w:name="_Toc135163743"/>
      <w:bookmarkStart w:id="441" w:name="_Toc137473399"/>
      <w:r w:rsidRPr="00532F1F">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52</w:t>
      </w:r>
      <w:r>
        <w:rPr>
          <w:color w:val="auto"/>
          <w:sz w:val="22"/>
          <w:szCs w:val="22"/>
        </w:rPr>
        <w:fldChar w:fldCharType="end"/>
      </w:r>
      <w:r w:rsidRPr="00532F1F">
        <w:rPr>
          <w:color w:val="auto"/>
          <w:sz w:val="22"/>
          <w:szCs w:val="22"/>
        </w:rPr>
        <w:t xml:space="preserve"> Luồng xử lý cho bảng Dim_Store</w:t>
      </w:r>
      <w:bookmarkEnd w:id="439"/>
      <w:bookmarkEnd w:id="440"/>
      <w:bookmarkEnd w:id="441"/>
    </w:p>
    <w:p w14:paraId="3D6EAB82" w14:textId="77777777" w:rsidR="00097746" w:rsidRDefault="00097746" w:rsidP="005E4711">
      <w:pPr>
        <w:spacing w:after="0" w:line="360" w:lineRule="auto"/>
      </w:pPr>
      <w:r w:rsidRPr="00641DDC">
        <w:rPr>
          <w:b/>
          <w:bCs/>
        </w:rPr>
        <w:t>-</w:t>
      </w:r>
      <w:r w:rsidRPr="00641DDC">
        <w:rPr>
          <w:b/>
          <w:bCs/>
          <w:lang w:val="en-US"/>
        </w:rPr>
        <w:t xml:space="preserve"> </w:t>
      </w:r>
      <w:r w:rsidRPr="00641DDC">
        <w:rPr>
          <w:b/>
          <w:bCs/>
        </w:rPr>
        <w:t>Bước 2:</w:t>
      </w:r>
      <w:r w:rsidRPr="0098499F">
        <w:t xml:space="preserve"> Cấu hình OLE DB Source cho bước tạo bảng </w:t>
      </w:r>
      <w:r>
        <w:rPr>
          <w:lang w:val="en-US"/>
        </w:rPr>
        <w:t>Dim_Store</w:t>
      </w:r>
      <w:r w:rsidRPr="0098499F">
        <w:t>.</w:t>
      </w:r>
    </w:p>
    <w:p w14:paraId="59B6812D" w14:textId="77777777" w:rsidR="00097746" w:rsidRDefault="00097746" w:rsidP="00097746">
      <w:pPr>
        <w:keepNext/>
        <w:spacing w:line="360" w:lineRule="auto"/>
      </w:pPr>
      <w:r>
        <w:rPr>
          <w:noProof/>
        </w:rPr>
        <w:lastRenderedPageBreak/>
        <w:drawing>
          <wp:inline distT="0" distB="0" distL="0" distR="0" wp14:anchorId="2D5740DD" wp14:editId="076021B9">
            <wp:extent cx="6229350" cy="6155690"/>
            <wp:effectExtent l="0" t="0" r="0" b="0"/>
            <wp:docPr id="870959154" name="Picture 8709591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7681"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229350" cy="6155690"/>
                    </a:xfrm>
                    <a:prstGeom prst="rect">
                      <a:avLst/>
                    </a:prstGeom>
                  </pic:spPr>
                </pic:pic>
              </a:graphicData>
            </a:graphic>
          </wp:inline>
        </w:drawing>
      </w:r>
    </w:p>
    <w:p w14:paraId="49868B37" w14:textId="0DB601E7" w:rsidR="00097746" w:rsidRDefault="00097746" w:rsidP="00097746">
      <w:pPr>
        <w:pStyle w:val="Caption"/>
        <w:spacing w:line="360" w:lineRule="auto"/>
        <w:jc w:val="center"/>
        <w:rPr>
          <w:color w:val="auto"/>
          <w:sz w:val="22"/>
          <w:szCs w:val="22"/>
        </w:rPr>
      </w:pPr>
      <w:bookmarkStart w:id="442" w:name="_Toc135163629"/>
      <w:bookmarkStart w:id="443" w:name="_Toc135163744"/>
      <w:bookmarkStart w:id="444" w:name="_Toc137473400"/>
      <w:r w:rsidRPr="00934022">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53</w:t>
      </w:r>
      <w:r>
        <w:rPr>
          <w:color w:val="auto"/>
          <w:sz w:val="22"/>
          <w:szCs w:val="22"/>
        </w:rPr>
        <w:fldChar w:fldCharType="end"/>
      </w:r>
      <w:r w:rsidRPr="00934022">
        <w:rPr>
          <w:color w:val="auto"/>
          <w:sz w:val="22"/>
          <w:szCs w:val="22"/>
        </w:rPr>
        <w:t xml:space="preserve"> Chọn kết nối và bảng chứa dữ liệu cho Dim_Store</w:t>
      </w:r>
      <w:bookmarkEnd w:id="442"/>
      <w:bookmarkEnd w:id="443"/>
      <w:bookmarkEnd w:id="444"/>
    </w:p>
    <w:p w14:paraId="49979E16" w14:textId="77777777" w:rsidR="00097746" w:rsidRDefault="00097746" w:rsidP="00097746">
      <w:pPr>
        <w:rPr>
          <w:lang w:val="en-US"/>
        </w:rPr>
      </w:pPr>
    </w:p>
    <w:p w14:paraId="58989B6A" w14:textId="77777777" w:rsidR="00097746" w:rsidRDefault="00097746" w:rsidP="00097746">
      <w:pPr>
        <w:rPr>
          <w:lang w:val="en-US"/>
        </w:rPr>
      </w:pPr>
    </w:p>
    <w:p w14:paraId="718F2126" w14:textId="77777777" w:rsidR="00097746" w:rsidRDefault="00097746" w:rsidP="00097746">
      <w:pPr>
        <w:rPr>
          <w:lang w:val="en-US"/>
        </w:rPr>
      </w:pPr>
    </w:p>
    <w:p w14:paraId="1AF7A15F" w14:textId="77777777" w:rsidR="00097746" w:rsidRDefault="00097746" w:rsidP="00097746">
      <w:pPr>
        <w:rPr>
          <w:lang w:val="en-US"/>
        </w:rPr>
      </w:pPr>
    </w:p>
    <w:p w14:paraId="28F68903" w14:textId="77777777" w:rsidR="00097746" w:rsidRDefault="00097746" w:rsidP="00097746">
      <w:pPr>
        <w:rPr>
          <w:lang w:val="en-US"/>
        </w:rPr>
      </w:pPr>
    </w:p>
    <w:p w14:paraId="14F30738" w14:textId="77777777" w:rsidR="00097746" w:rsidRDefault="00097746" w:rsidP="00097746">
      <w:pPr>
        <w:rPr>
          <w:lang w:val="en-US"/>
        </w:rPr>
      </w:pPr>
    </w:p>
    <w:p w14:paraId="4A689BA0" w14:textId="77777777" w:rsidR="00097746" w:rsidRDefault="00097746" w:rsidP="00097746">
      <w:pPr>
        <w:rPr>
          <w:lang w:val="en-US"/>
        </w:rPr>
      </w:pPr>
    </w:p>
    <w:p w14:paraId="2A273061" w14:textId="77777777" w:rsidR="00097746" w:rsidRPr="0016225E" w:rsidRDefault="00097746" w:rsidP="00097746">
      <w:pPr>
        <w:rPr>
          <w:lang w:val="en-US"/>
        </w:rPr>
      </w:pPr>
    </w:p>
    <w:p w14:paraId="3C77B841" w14:textId="77777777" w:rsidR="00097746" w:rsidRDefault="00097746" w:rsidP="00097746">
      <w:pPr>
        <w:spacing w:line="360" w:lineRule="auto"/>
      </w:pPr>
      <w:r w:rsidRPr="008E686F">
        <w:rPr>
          <w:b/>
          <w:bCs/>
        </w:rPr>
        <w:lastRenderedPageBreak/>
        <w:t>-</w:t>
      </w:r>
      <w:r w:rsidRPr="008E686F">
        <w:rPr>
          <w:b/>
          <w:bCs/>
          <w:lang w:val="en-US"/>
        </w:rPr>
        <w:t xml:space="preserve"> </w:t>
      </w:r>
      <w:r w:rsidRPr="008E686F">
        <w:rPr>
          <w:b/>
          <w:bCs/>
        </w:rPr>
        <w:t>Bước 3:</w:t>
      </w:r>
      <w:r w:rsidRPr="0098499F">
        <w:t xml:space="preserve"> Cấu hình Aggregate cho bước tạo bảng </w:t>
      </w:r>
      <w:r>
        <w:rPr>
          <w:lang w:val="en-US"/>
        </w:rPr>
        <w:t>Dim_Store</w:t>
      </w:r>
      <w:r w:rsidRPr="0098499F">
        <w:t>.</w:t>
      </w:r>
    </w:p>
    <w:p w14:paraId="57E4663C" w14:textId="77777777" w:rsidR="00097746" w:rsidRDefault="00097746" w:rsidP="00097746">
      <w:pPr>
        <w:keepNext/>
        <w:spacing w:line="360" w:lineRule="auto"/>
      </w:pPr>
      <w:r>
        <w:rPr>
          <w:noProof/>
        </w:rPr>
        <w:drawing>
          <wp:inline distT="0" distB="0" distL="0" distR="0" wp14:anchorId="0DFA7BF8" wp14:editId="5D7290B0">
            <wp:extent cx="6229350" cy="6426200"/>
            <wp:effectExtent l="0" t="0" r="0" b="0"/>
            <wp:docPr id="497556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556665" name="Picture 1" descr="A screenshot of a compute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229350" cy="6426200"/>
                    </a:xfrm>
                    <a:prstGeom prst="rect">
                      <a:avLst/>
                    </a:prstGeom>
                  </pic:spPr>
                </pic:pic>
              </a:graphicData>
            </a:graphic>
          </wp:inline>
        </w:drawing>
      </w:r>
    </w:p>
    <w:p w14:paraId="7032F6B8" w14:textId="41333658" w:rsidR="00097746" w:rsidRDefault="00097746" w:rsidP="00097746">
      <w:pPr>
        <w:pStyle w:val="Caption"/>
        <w:spacing w:line="360" w:lineRule="auto"/>
        <w:jc w:val="center"/>
        <w:rPr>
          <w:color w:val="auto"/>
          <w:sz w:val="22"/>
          <w:szCs w:val="22"/>
        </w:rPr>
      </w:pPr>
      <w:bookmarkStart w:id="445" w:name="_Toc135163630"/>
      <w:bookmarkStart w:id="446" w:name="_Toc135163745"/>
      <w:bookmarkStart w:id="447" w:name="_Toc137473401"/>
      <w:r w:rsidRPr="008E686F">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54</w:t>
      </w:r>
      <w:r>
        <w:rPr>
          <w:color w:val="auto"/>
          <w:sz w:val="22"/>
          <w:szCs w:val="22"/>
        </w:rPr>
        <w:fldChar w:fldCharType="end"/>
      </w:r>
      <w:r w:rsidRPr="008E686F">
        <w:rPr>
          <w:color w:val="auto"/>
          <w:sz w:val="22"/>
          <w:szCs w:val="22"/>
        </w:rPr>
        <w:t xml:space="preserve"> Chọn thuộc tính cần thiết cho bảng Dim_Store</w:t>
      </w:r>
      <w:bookmarkEnd w:id="445"/>
      <w:bookmarkEnd w:id="446"/>
      <w:bookmarkEnd w:id="447"/>
    </w:p>
    <w:p w14:paraId="6E2FD266" w14:textId="77777777" w:rsidR="00097746" w:rsidRDefault="00097746" w:rsidP="00097746">
      <w:pPr>
        <w:rPr>
          <w:lang w:val="en-US"/>
        </w:rPr>
      </w:pPr>
    </w:p>
    <w:p w14:paraId="3BA78013" w14:textId="77777777" w:rsidR="00097746" w:rsidRDefault="00097746" w:rsidP="00097746">
      <w:pPr>
        <w:rPr>
          <w:lang w:val="en-US"/>
        </w:rPr>
      </w:pPr>
    </w:p>
    <w:p w14:paraId="23E93DD5" w14:textId="77777777" w:rsidR="00097746" w:rsidRDefault="00097746" w:rsidP="00097746">
      <w:pPr>
        <w:rPr>
          <w:lang w:val="en-US"/>
        </w:rPr>
      </w:pPr>
    </w:p>
    <w:p w14:paraId="45F5E18E" w14:textId="77777777" w:rsidR="00097746" w:rsidRDefault="00097746" w:rsidP="00097746">
      <w:pPr>
        <w:rPr>
          <w:lang w:val="en-US"/>
        </w:rPr>
      </w:pPr>
    </w:p>
    <w:p w14:paraId="04DAE1E0" w14:textId="77777777" w:rsidR="00097746" w:rsidRDefault="00097746" w:rsidP="00097746">
      <w:pPr>
        <w:rPr>
          <w:lang w:val="en-US"/>
        </w:rPr>
      </w:pPr>
    </w:p>
    <w:p w14:paraId="5C180752" w14:textId="77777777" w:rsidR="00097746" w:rsidRPr="0016225E" w:rsidRDefault="00097746" w:rsidP="00097746">
      <w:pPr>
        <w:rPr>
          <w:lang w:val="en-US"/>
        </w:rPr>
      </w:pPr>
    </w:p>
    <w:p w14:paraId="20DDB06E" w14:textId="77777777" w:rsidR="00097746" w:rsidRDefault="00097746" w:rsidP="00097746">
      <w:pPr>
        <w:spacing w:line="360" w:lineRule="auto"/>
      </w:pPr>
      <w:r w:rsidRPr="008E686F">
        <w:rPr>
          <w:b/>
          <w:bCs/>
        </w:rPr>
        <w:lastRenderedPageBreak/>
        <w:t>-</w:t>
      </w:r>
      <w:r w:rsidRPr="008E686F">
        <w:rPr>
          <w:b/>
          <w:bCs/>
          <w:lang w:val="en-US"/>
        </w:rPr>
        <w:t xml:space="preserve"> </w:t>
      </w:r>
      <w:r w:rsidRPr="008E686F">
        <w:rPr>
          <w:b/>
          <w:bCs/>
        </w:rPr>
        <w:t>Bước 4:</w:t>
      </w:r>
      <w:r w:rsidRPr="0098499F">
        <w:t xml:space="preserve"> Cấu hình Sort cho bước tạo bảng </w:t>
      </w:r>
      <w:r>
        <w:rPr>
          <w:lang w:val="en-US"/>
        </w:rPr>
        <w:t>Dim_Store</w:t>
      </w:r>
      <w:r w:rsidRPr="0098499F">
        <w:t>.</w:t>
      </w:r>
    </w:p>
    <w:p w14:paraId="73C6250E" w14:textId="77777777" w:rsidR="00097746" w:rsidRDefault="00097746" w:rsidP="00097746">
      <w:pPr>
        <w:keepNext/>
        <w:spacing w:line="360" w:lineRule="auto"/>
      </w:pPr>
      <w:r>
        <w:rPr>
          <w:noProof/>
        </w:rPr>
        <w:drawing>
          <wp:inline distT="0" distB="0" distL="0" distR="0" wp14:anchorId="0F25A79A" wp14:editId="329B757F">
            <wp:extent cx="6229350" cy="6867525"/>
            <wp:effectExtent l="0" t="0" r="0" b="9525"/>
            <wp:docPr id="604614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14449" name="Picture 1" descr="A screenshot of a compute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229350" cy="6867525"/>
                    </a:xfrm>
                    <a:prstGeom prst="rect">
                      <a:avLst/>
                    </a:prstGeom>
                  </pic:spPr>
                </pic:pic>
              </a:graphicData>
            </a:graphic>
          </wp:inline>
        </w:drawing>
      </w:r>
    </w:p>
    <w:p w14:paraId="138873AA" w14:textId="42FFED8F" w:rsidR="00097746" w:rsidRDefault="00097746" w:rsidP="00097746">
      <w:pPr>
        <w:pStyle w:val="Caption"/>
        <w:spacing w:line="360" w:lineRule="auto"/>
        <w:jc w:val="center"/>
        <w:rPr>
          <w:color w:val="auto"/>
          <w:sz w:val="22"/>
          <w:szCs w:val="22"/>
        </w:rPr>
      </w:pPr>
      <w:bookmarkStart w:id="448" w:name="_Toc135163631"/>
      <w:bookmarkStart w:id="449" w:name="_Toc135163746"/>
      <w:bookmarkStart w:id="450" w:name="_Toc137473402"/>
      <w:r w:rsidRPr="0002418B">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55</w:t>
      </w:r>
      <w:r>
        <w:rPr>
          <w:color w:val="auto"/>
          <w:sz w:val="22"/>
          <w:szCs w:val="22"/>
        </w:rPr>
        <w:fldChar w:fldCharType="end"/>
      </w:r>
      <w:r w:rsidRPr="0002418B">
        <w:rPr>
          <w:color w:val="auto"/>
          <w:sz w:val="22"/>
          <w:szCs w:val="22"/>
        </w:rPr>
        <w:t xml:space="preserve"> Chọn những thuộc tính cần Sort cho bảng Dim_Store</w:t>
      </w:r>
      <w:bookmarkEnd w:id="448"/>
      <w:bookmarkEnd w:id="449"/>
      <w:bookmarkEnd w:id="450"/>
    </w:p>
    <w:p w14:paraId="74C9F1AF" w14:textId="77777777" w:rsidR="00097746" w:rsidRDefault="00097746" w:rsidP="00097746">
      <w:pPr>
        <w:rPr>
          <w:lang w:val="en-US"/>
        </w:rPr>
      </w:pPr>
    </w:p>
    <w:p w14:paraId="0249B7DF" w14:textId="77777777" w:rsidR="00097746" w:rsidRDefault="00097746" w:rsidP="00097746">
      <w:pPr>
        <w:rPr>
          <w:lang w:val="en-US"/>
        </w:rPr>
      </w:pPr>
    </w:p>
    <w:p w14:paraId="611F8BB3" w14:textId="77777777" w:rsidR="00097746" w:rsidRDefault="00097746" w:rsidP="00097746">
      <w:pPr>
        <w:rPr>
          <w:lang w:val="en-US"/>
        </w:rPr>
      </w:pPr>
    </w:p>
    <w:p w14:paraId="123F39E2" w14:textId="77777777" w:rsidR="00097746" w:rsidRPr="0016225E" w:rsidRDefault="00097746" w:rsidP="00097746">
      <w:pPr>
        <w:rPr>
          <w:lang w:val="en-US"/>
        </w:rPr>
      </w:pPr>
    </w:p>
    <w:p w14:paraId="1E9C5424" w14:textId="77777777" w:rsidR="00097746" w:rsidRDefault="00097746" w:rsidP="00097746">
      <w:pPr>
        <w:spacing w:line="360" w:lineRule="auto"/>
      </w:pPr>
      <w:r w:rsidRPr="0002418B">
        <w:rPr>
          <w:b/>
          <w:bCs/>
        </w:rPr>
        <w:lastRenderedPageBreak/>
        <w:t>-</w:t>
      </w:r>
      <w:r w:rsidRPr="0002418B">
        <w:rPr>
          <w:b/>
          <w:bCs/>
          <w:lang w:val="en-US"/>
        </w:rPr>
        <w:t xml:space="preserve"> </w:t>
      </w:r>
      <w:r w:rsidRPr="0002418B">
        <w:rPr>
          <w:b/>
          <w:bCs/>
        </w:rPr>
        <w:t xml:space="preserve">Bước </w:t>
      </w:r>
      <w:r w:rsidRPr="0002418B">
        <w:rPr>
          <w:b/>
          <w:bCs/>
          <w:lang w:val="en-US"/>
        </w:rPr>
        <w:t>5</w:t>
      </w:r>
      <w:r w:rsidRPr="0002418B">
        <w:rPr>
          <w:b/>
          <w:bCs/>
        </w:rPr>
        <w:t>:</w:t>
      </w:r>
      <w:r w:rsidRPr="00703BA8">
        <w:t xml:space="preserve"> Cấu hình </w:t>
      </w:r>
      <w:r>
        <w:rPr>
          <w:lang w:val="en-US"/>
        </w:rPr>
        <w:t>Lookup cho bước tạo bảng</w:t>
      </w:r>
      <w:r w:rsidRPr="00703BA8">
        <w:t xml:space="preserve"> </w:t>
      </w:r>
      <w:r>
        <w:rPr>
          <w:lang w:val="en-US"/>
        </w:rPr>
        <w:t>Dim_Store</w:t>
      </w:r>
      <w:r w:rsidRPr="00703BA8">
        <w:t>.</w:t>
      </w:r>
    </w:p>
    <w:p w14:paraId="6E54B607" w14:textId="77777777" w:rsidR="00097746" w:rsidRDefault="00097746" w:rsidP="00097746">
      <w:pPr>
        <w:keepNext/>
        <w:spacing w:line="360" w:lineRule="auto"/>
      </w:pPr>
      <w:r>
        <w:rPr>
          <w:noProof/>
        </w:rPr>
        <w:drawing>
          <wp:inline distT="0" distB="0" distL="0" distR="0" wp14:anchorId="10F7459B" wp14:editId="7936152F">
            <wp:extent cx="6229350" cy="6147435"/>
            <wp:effectExtent l="0" t="0" r="0" b="5715"/>
            <wp:docPr id="8175571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557128" name="Picture 1"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229350" cy="6147435"/>
                    </a:xfrm>
                    <a:prstGeom prst="rect">
                      <a:avLst/>
                    </a:prstGeom>
                  </pic:spPr>
                </pic:pic>
              </a:graphicData>
            </a:graphic>
          </wp:inline>
        </w:drawing>
      </w:r>
    </w:p>
    <w:p w14:paraId="42D8194A" w14:textId="2CB181DF" w:rsidR="00097746" w:rsidRPr="00532703" w:rsidRDefault="00097746" w:rsidP="00097746">
      <w:pPr>
        <w:pStyle w:val="Caption"/>
        <w:spacing w:line="360" w:lineRule="auto"/>
        <w:jc w:val="center"/>
        <w:rPr>
          <w:color w:val="auto"/>
          <w:sz w:val="22"/>
          <w:szCs w:val="22"/>
        </w:rPr>
      </w:pPr>
      <w:bookmarkStart w:id="451" w:name="_Toc135163632"/>
      <w:bookmarkStart w:id="452" w:name="_Toc135163747"/>
      <w:bookmarkStart w:id="453" w:name="_Toc137473403"/>
      <w:r w:rsidRPr="00526F9F">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56</w:t>
      </w:r>
      <w:r>
        <w:rPr>
          <w:color w:val="auto"/>
          <w:sz w:val="22"/>
          <w:szCs w:val="22"/>
        </w:rPr>
        <w:fldChar w:fldCharType="end"/>
      </w:r>
      <w:r w:rsidRPr="00526F9F">
        <w:rPr>
          <w:color w:val="auto"/>
        </w:rPr>
        <w:t xml:space="preserve"> </w:t>
      </w:r>
      <w:r w:rsidRPr="00532703">
        <w:rPr>
          <w:color w:val="auto"/>
          <w:sz w:val="22"/>
          <w:szCs w:val="22"/>
        </w:rPr>
        <w:t>Cấu hình General của Lookup cho Dim_Store</w:t>
      </w:r>
      <w:bookmarkEnd w:id="451"/>
      <w:bookmarkEnd w:id="452"/>
      <w:bookmarkEnd w:id="453"/>
    </w:p>
    <w:p w14:paraId="774EF157" w14:textId="77777777" w:rsidR="00097746" w:rsidRDefault="00097746" w:rsidP="00097746">
      <w:pPr>
        <w:keepNext/>
        <w:spacing w:line="360" w:lineRule="auto"/>
      </w:pPr>
      <w:r>
        <w:rPr>
          <w:noProof/>
        </w:rPr>
        <w:lastRenderedPageBreak/>
        <w:drawing>
          <wp:inline distT="0" distB="0" distL="0" distR="0" wp14:anchorId="2AD7B006" wp14:editId="2F88AB13">
            <wp:extent cx="6229350" cy="6188710"/>
            <wp:effectExtent l="0" t="0" r="0" b="2540"/>
            <wp:docPr id="899839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839779" name="Picture 1"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229350" cy="6188710"/>
                    </a:xfrm>
                    <a:prstGeom prst="rect">
                      <a:avLst/>
                    </a:prstGeom>
                  </pic:spPr>
                </pic:pic>
              </a:graphicData>
            </a:graphic>
          </wp:inline>
        </w:drawing>
      </w:r>
    </w:p>
    <w:p w14:paraId="2A8D7F0F" w14:textId="25D29707" w:rsidR="00097746" w:rsidRPr="00526F9F" w:rsidRDefault="00097746" w:rsidP="00097746">
      <w:pPr>
        <w:pStyle w:val="Caption"/>
        <w:spacing w:line="360" w:lineRule="auto"/>
        <w:jc w:val="center"/>
        <w:rPr>
          <w:color w:val="auto"/>
          <w:sz w:val="22"/>
          <w:szCs w:val="22"/>
        </w:rPr>
      </w:pPr>
      <w:bookmarkStart w:id="454" w:name="_Toc135163633"/>
      <w:bookmarkStart w:id="455" w:name="_Toc135163748"/>
      <w:bookmarkStart w:id="456" w:name="_Toc137473404"/>
      <w:r w:rsidRPr="00526F9F">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57</w:t>
      </w:r>
      <w:r>
        <w:rPr>
          <w:color w:val="auto"/>
          <w:sz w:val="22"/>
          <w:szCs w:val="22"/>
        </w:rPr>
        <w:fldChar w:fldCharType="end"/>
      </w:r>
      <w:r w:rsidRPr="00526F9F">
        <w:rPr>
          <w:color w:val="auto"/>
          <w:sz w:val="22"/>
          <w:szCs w:val="22"/>
        </w:rPr>
        <w:t xml:space="preserve"> Cấu hình Connection của Lookup cho Dim_Store</w:t>
      </w:r>
      <w:bookmarkEnd w:id="454"/>
      <w:bookmarkEnd w:id="455"/>
      <w:bookmarkEnd w:id="456"/>
    </w:p>
    <w:p w14:paraId="11501E05" w14:textId="77777777" w:rsidR="00097746" w:rsidRDefault="00097746" w:rsidP="005E4711">
      <w:pPr>
        <w:keepNext/>
        <w:spacing w:line="360" w:lineRule="auto"/>
        <w:jc w:val="center"/>
      </w:pPr>
      <w:r>
        <w:rPr>
          <w:noProof/>
        </w:rPr>
        <w:lastRenderedPageBreak/>
        <w:drawing>
          <wp:inline distT="0" distB="0" distL="0" distR="0" wp14:anchorId="2917CA07" wp14:editId="10AE2505">
            <wp:extent cx="6229350" cy="6179820"/>
            <wp:effectExtent l="0" t="0" r="0" b="0"/>
            <wp:docPr id="2533456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345616" name="Picture 1" descr="A screenshot of a computer&#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6229350" cy="6179820"/>
                    </a:xfrm>
                    <a:prstGeom prst="rect">
                      <a:avLst/>
                    </a:prstGeom>
                  </pic:spPr>
                </pic:pic>
              </a:graphicData>
            </a:graphic>
          </wp:inline>
        </w:drawing>
      </w:r>
    </w:p>
    <w:p w14:paraId="499C68CD" w14:textId="55C76380" w:rsidR="00097746" w:rsidRDefault="00097746" w:rsidP="00097746">
      <w:pPr>
        <w:pStyle w:val="Caption"/>
        <w:spacing w:line="360" w:lineRule="auto"/>
        <w:jc w:val="center"/>
        <w:rPr>
          <w:color w:val="auto"/>
          <w:sz w:val="22"/>
          <w:szCs w:val="22"/>
        </w:rPr>
      </w:pPr>
      <w:bookmarkStart w:id="457" w:name="_Toc135163634"/>
      <w:bookmarkStart w:id="458" w:name="_Toc135163749"/>
      <w:bookmarkStart w:id="459" w:name="_Toc137473405"/>
      <w:r w:rsidRPr="00B15C90">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58</w:t>
      </w:r>
      <w:r>
        <w:rPr>
          <w:color w:val="auto"/>
          <w:sz w:val="22"/>
          <w:szCs w:val="22"/>
        </w:rPr>
        <w:fldChar w:fldCharType="end"/>
      </w:r>
      <w:r w:rsidRPr="00B15C90">
        <w:rPr>
          <w:color w:val="auto"/>
          <w:sz w:val="22"/>
          <w:szCs w:val="22"/>
        </w:rPr>
        <w:t xml:space="preserve"> Cấu hình Column của Lookup cho Dim_Store.</w:t>
      </w:r>
      <w:bookmarkEnd w:id="457"/>
      <w:bookmarkEnd w:id="458"/>
      <w:bookmarkEnd w:id="459"/>
    </w:p>
    <w:p w14:paraId="106D6927" w14:textId="77777777" w:rsidR="00097746" w:rsidRDefault="00097746" w:rsidP="00097746">
      <w:pPr>
        <w:rPr>
          <w:lang w:val="en-US"/>
        </w:rPr>
      </w:pPr>
    </w:p>
    <w:p w14:paraId="5067A721" w14:textId="77777777" w:rsidR="00097746" w:rsidRDefault="00097746" w:rsidP="00097746">
      <w:pPr>
        <w:rPr>
          <w:lang w:val="en-US"/>
        </w:rPr>
      </w:pPr>
    </w:p>
    <w:p w14:paraId="33836C0A" w14:textId="77777777" w:rsidR="00097746" w:rsidRDefault="00097746" w:rsidP="00097746">
      <w:pPr>
        <w:rPr>
          <w:lang w:val="en-US"/>
        </w:rPr>
      </w:pPr>
    </w:p>
    <w:p w14:paraId="53D4874F" w14:textId="77777777" w:rsidR="00097746" w:rsidRDefault="00097746" w:rsidP="00097746">
      <w:pPr>
        <w:rPr>
          <w:lang w:val="en-US"/>
        </w:rPr>
      </w:pPr>
    </w:p>
    <w:p w14:paraId="1B57CD13" w14:textId="77777777" w:rsidR="00097746" w:rsidRDefault="00097746" w:rsidP="00097746">
      <w:pPr>
        <w:rPr>
          <w:lang w:val="en-US"/>
        </w:rPr>
      </w:pPr>
    </w:p>
    <w:p w14:paraId="1263108C" w14:textId="77777777" w:rsidR="00097746" w:rsidRDefault="00097746" w:rsidP="00097746">
      <w:pPr>
        <w:rPr>
          <w:lang w:val="en-US"/>
        </w:rPr>
      </w:pPr>
    </w:p>
    <w:p w14:paraId="7D7E78A3" w14:textId="77777777" w:rsidR="00097746" w:rsidRDefault="00097746" w:rsidP="00097746">
      <w:pPr>
        <w:rPr>
          <w:lang w:val="en-US"/>
        </w:rPr>
      </w:pPr>
    </w:p>
    <w:p w14:paraId="77E704BD" w14:textId="77777777" w:rsidR="00097746" w:rsidRPr="0016225E" w:rsidRDefault="00097746" w:rsidP="00097746">
      <w:pPr>
        <w:rPr>
          <w:lang w:val="en-US"/>
        </w:rPr>
      </w:pPr>
    </w:p>
    <w:p w14:paraId="74ADCCDB" w14:textId="77777777" w:rsidR="00097746" w:rsidRDefault="00097746" w:rsidP="005E4711">
      <w:pPr>
        <w:spacing w:after="0" w:line="360" w:lineRule="auto"/>
      </w:pPr>
      <w:r w:rsidRPr="00D31282">
        <w:rPr>
          <w:b/>
          <w:bCs/>
        </w:rPr>
        <w:lastRenderedPageBreak/>
        <w:t xml:space="preserve">- Bước </w:t>
      </w:r>
      <w:r w:rsidRPr="00D31282">
        <w:rPr>
          <w:b/>
          <w:bCs/>
          <w:lang w:val="en-US"/>
        </w:rPr>
        <w:t>6</w:t>
      </w:r>
      <w:r w:rsidRPr="00D31282">
        <w:rPr>
          <w:b/>
          <w:bCs/>
        </w:rPr>
        <w:t>:</w:t>
      </w:r>
      <w:r w:rsidRPr="0098499F">
        <w:t xml:space="preserve"> Cấu hình OLE DB Destination cho bước tạo bảng </w:t>
      </w:r>
      <w:r>
        <w:rPr>
          <w:lang w:val="en-US"/>
        </w:rPr>
        <w:t>Dim_Store</w:t>
      </w:r>
      <w:r w:rsidRPr="0098499F">
        <w:t>.</w:t>
      </w:r>
    </w:p>
    <w:p w14:paraId="4A98D3AF" w14:textId="77777777" w:rsidR="00097746" w:rsidRDefault="00097746" w:rsidP="00097746">
      <w:pPr>
        <w:keepNext/>
        <w:spacing w:line="360" w:lineRule="auto"/>
      </w:pPr>
      <w:r>
        <w:rPr>
          <w:noProof/>
        </w:rPr>
        <w:drawing>
          <wp:inline distT="0" distB="0" distL="0" distR="0" wp14:anchorId="03CEE652" wp14:editId="33667F6D">
            <wp:extent cx="6229350" cy="6490335"/>
            <wp:effectExtent l="0" t="0" r="0" b="5715"/>
            <wp:docPr id="996837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837973" name="Picture 1"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229350" cy="6490335"/>
                    </a:xfrm>
                    <a:prstGeom prst="rect">
                      <a:avLst/>
                    </a:prstGeom>
                  </pic:spPr>
                </pic:pic>
              </a:graphicData>
            </a:graphic>
          </wp:inline>
        </w:drawing>
      </w:r>
    </w:p>
    <w:p w14:paraId="63FDD097" w14:textId="1766E972" w:rsidR="00097746" w:rsidRPr="00D31282" w:rsidRDefault="00097746" w:rsidP="00097746">
      <w:pPr>
        <w:pStyle w:val="Caption"/>
        <w:spacing w:line="360" w:lineRule="auto"/>
        <w:jc w:val="center"/>
        <w:rPr>
          <w:color w:val="auto"/>
          <w:sz w:val="22"/>
          <w:szCs w:val="22"/>
        </w:rPr>
      </w:pPr>
      <w:bookmarkStart w:id="460" w:name="_Toc135163635"/>
      <w:bookmarkStart w:id="461" w:name="_Toc135163750"/>
      <w:bookmarkStart w:id="462" w:name="_Toc137473406"/>
      <w:r w:rsidRPr="00D31282">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59</w:t>
      </w:r>
      <w:r>
        <w:rPr>
          <w:color w:val="auto"/>
          <w:sz w:val="22"/>
          <w:szCs w:val="22"/>
        </w:rPr>
        <w:fldChar w:fldCharType="end"/>
      </w:r>
      <w:r w:rsidRPr="00D31282">
        <w:rPr>
          <w:color w:val="auto"/>
          <w:sz w:val="22"/>
          <w:szCs w:val="22"/>
        </w:rPr>
        <w:t xml:space="preserve"> Tạo mới bảng Dim_Store ở database</w:t>
      </w:r>
      <w:bookmarkEnd w:id="460"/>
      <w:bookmarkEnd w:id="461"/>
      <w:bookmarkEnd w:id="462"/>
    </w:p>
    <w:p w14:paraId="1B381FE7" w14:textId="77777777" w:rsidR="00097746" w:rsidRDefault="00097746" w:rsidP="00097746">
      <w:pPr>
        <w:keepNext/>
        <w:spacing w:line="360" w:lineRule="auto"/>
      </w:pPr>
      <w:r>
        <w:rPr>
          <w:noProof/>
        </w:rPr>
        <w:lastRenderedPageBreak/>
        <w:drawing>
          <wp:inline distT="0" distB="0" distL="0" distR="0" wp14:anchorId="7E3355CE" wp14:editId="126FBE8B">
            <wp:extent cx="6229350" cy="6155690"/>
            <wp:effectExtent l="0" t="0" r="0" b="0"/>
            <wp:docPr id="1307990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990110" name="Picture 1"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229350" cy="6155690"/>
                    </a:xfrm>
                    <a:prstGeom prst="rect">
                      <a:avLst/>
                    </a:prstGeom>
                  </pic:spPr>
                </pic:pic>
              </a:graphicData>
            </a:graphic>
          </wp:inline>
        </w:drawing>
      </w:r>
    </w:p>
    <w:p w14:paraId="532C9BBC" w14:textId="534345EB" w:rsidR="00097746" w:rsidRDefault="00097746" w:rsidP="00097746">
      <w:pPr>
        <w:pStyle w:val="Caption"/>
        <w:spacing w:line="360" w:lineRule="auto"/>
        <w:jc w:val="center"/>
        <w:rPr>
          <w:color w:val="auto"/>
          <w:sz w:val="22"/>
          <w:szCs w:val="22"/>
        </w:rPr>
      </w:pPr>
      <w:bookmarkStart w:id="463" w:name="_Toc135163636"/>
      <w:bookmarkStart w:id="464" w:name="_Toc135163751"/>
      <w:bookmarkStart w:id="465" w:name="_Toc137473407"/>
      <w:r w:rsidRPr="00AE1B16">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60</w:t>
      </w:r>
      <w:r>
        <w:rPr>
          <w:color w:val="auto"/>
          <w:sz w:val="22"/>
          <w:szCs w:val="22"/>
        </w:rPr>
        <w:fldChar w:fldCharType="end"/>
      </w:r>
      <w:r w:rsidRPr="00AE1B16">
        <w:rPr>
          <w:color w:val="auto"/>
          <w:sz w:val="22"/>
          <w:szCs w:val="22"/>
        </w:rPr>
        <w:t xml:space="preserve"> Kiểm tra mapping các thuộc tính Dim_Store</w:t>
      </w:r>
      <w:bookmarkEnd w:id="463"/>
      <w:bookmarkEnd w:id="464"/>
      <w:bookmarkEnd w:id="465"/>
    </w:p>
    <w:p w14:paraId="715F6BB0" w14:textId="77777777" w:rsidR="00097746" w:rsidRDefault="00097746" w:rsidP="00097746">
      <w:pPr>
        <w:rPr>
          <w:lang w:val="en-US"/>
        </w:rPr>
      </w:pPr>
    </w:p>
    <w:p w14:paraId="74B32A75" w14:textId="77777777" w:rsidR="00097746" w:rsidRDefault="00097746" w:rsidP="00097746">
      <w:pPr>
        <w:rPr>
          <w:lang w:val="en-US"/>
        </w:rPr>
      </w:pPr>
    </w:p>
    <w:p w14:paraId="1870BD86" w14:textId="77777777" w:rsidR="00097746" w:rsidRDefault="00097746" w:rsidP="00097746">
      <w:pPr>
        <w:rPr>
          <w:lang w:val="en-US"/>
        </w:rPr>
      </w:pPr>
    </w:p>
    <w:p w14:paraId="38236A43" w14:textId="77777777" w:rsidR="00097746" w:rsidRDefault="00097746" w:rsidP="00097746">
      <w:pPr>
        <w:rPr>
          <w:lang w:val="en-US"/>
        </w:rPr>
      </w:pPr>
    </w:p>
    <w:p w14:paraId="41B0691A" w14:textId="77777777" w:rsidR="00097746" w:rsidRDefault="00097746" w:rsidP="00097746">
      <w:pPr>
        <w:rPr>
          <w:lang w:val="en-US"/>
        </w:rPr>
      </w:pPr>
    </w:p>
    <w:p w14:paraId="27BCDF57" w14:textId="77777777" w:rsidR="00097746" w:rsidRDefault="00097746" w:rsidP="00097746">
      <w:pPr>
        <w:rPr>
          <w:lang w:val="en-US"/>
        </w:rPr>
      </w:pPr>
    </w:p>
    <w:p w14:paraId="13D0DEBB" w14:textId="77777777" w:rsidR="00097746" w:rsidRDefault="00097746" w:rsidP="00097746">
      <w:pPr>
        <w:rPr>
          <w:lang w:val="en-US"/>
        </w:rPr>
      </w:pPr>
    </w:p>
    <w:p w14:paraId="4EFD6268" w14:textId="77777777" w:rsidR="00097746" w:rsidRPr="0016225E" w:rsidRDefault="00097746" w:rsidP="00097746">
      <w:pPr>
        <w:rPr>
          <w:lang w:val="en-US"/>
        </w:rPr>
      </w:pPr>
    </w:p>
    <w:p w14:paraId="69B50BA4" w14:textId="77777777" w:rsidR="00097746" w:rsidRDefault="00097746" w:rsidP="00097746">
      <w:pPr>
        <w:spacing w:line="360" w:lineRule="auto"/>
      </w:pPr>
      <w:r w:rsidRPr="00AE1B16">
        <w:rPr>
          <w:b/>
          <w:bCs/>
        </w:rPr>
        <w:lastRenderedPageBreak/>
        <w:t>-</w:t>
      </w:r>
      <w:r w:rsidRPr="00AE1B16">
        <w:rPr>
          <w:b/>
          <w:bCs/>
          <w:lang w:val="en-US"/>
        </w:rPr>
        <w:t xml:space="preserve"> </w:t>
      </w:r>
      <w:r w:rsidRPr="00AE1B16">
        <w:rPr>
          <w:b/>
          <w:bCs/>
        </w:rPr>
        <w:t xml:space="preserve">Bước </w:t>
      </w:r>
      <w:r w:rsidRPr="00AE1B16">
        <w:rPr>
          <w:b/>
          <w:bCs/>
          <w:lang w:val="en-US"/>
        </w:rPr>
        <w:t>7</w:t>
      </w:r>
      <w:r w:rsidRPr="00AE1B16">
        <w:rPr>
          <w:b/>
          <w:bCs/>
        </w:rPr>
        <w:t>:</w:t>
      </w:r>
      <w:r w:rsidRPr="005A1C54">
        <w:t xml:space="preserve"> Kiểm tra trạng thái luồng xử lý cho bước tạo bảng </w:t>
      </w:r>
      <w:r>
        <w:rPr>
          <w:lang w:val="en-US"/>
        </w:rPr>
        <w:t>Dim_Store</w:t>
      </w:r>
      <w:r w:rsidRPr="005A1C54">
        <w:t>.</w:t>
      </w:r>
    </w:p>
    <w:p w14:paraId="618C86F1" w14:textId="77777777" w:rsidR="00097746" w:rsidRDefault="00097746" w:rsidP="00097746">
      <w:pPr>
        <w:keepNext/>
        <w:spacing w:line="360" w:lineRule="auto"/>
      </w:pPr>
      <w:r>
        <w:rPr>
          <w:noProof/>
        </w:rPr>
        <w:drawing>
          <wp:inline distT="0" distB="0" distL="0" distR="0" wp14:anchorId="63ED93F7" wp14:editId="2C5250C9">
            <wp:extent cx="6229350" cy="2157095"/>
            <wp:effectExtent l="0" t="0" r="0" b="0"/>
            <wp:docPr id="24556134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61340" name="Picture 1" descr="A screenshot of a computer&#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6229350" cy="2157095"/>
                    </a:xfrm>
                    <a:prstGeom prst="rect">
                      <a:avLst/>
                    </a:prstGeom>
                  </pic:spPr>
                </pic:pic>
              </a:graphicData>
            </a:graphic>
          </wp:inline>
        </w:drawing>
      </w:r>
    </w:p>
    <w:p w14:paraId="6721A8C2" w14:textId="09997739" w:rsidR="00097746" w:rsidRPr="00AE1B16" w:rsidRDefault="00097746" w:rsidP="00097746">
      <w:pPr>
        <w:pStyle w:val="Caption"/>
        <w:spacing w:line="360" w:lineRule="auto"/>
        <w:jc w:val="center"/>
        <w:rPr>
          <w:color w:val="auto"/>
          <w:sz w:val="22"/>
          <w:szCs w:val="22"/>
        </w:rPr>
      </w:pPr>
      <w:bookmarkStart w:id="466" w:name="_Toc135163637"/>
      <w:bookmarkStart w:id="467" w:name="_Toc135163752"/>
      <w:bookmarkStart w:id="468" w:name="_Toc137473408"/>
      <w:r w:rsidRPr="00AE1B16">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61</w:t>
      </w:r>
      <w:r>
        <w:rPr>
          <w:color w:val="auto"/>
          <w:sz w:val="22"/>
          <w:szCs w:val="22"/>
        </w:rPr>
        <w:fldChar w:fldCharType="end"/>
      </w:r>
      <w:r w:rsidRPr="00AE1B16">
        <w:rPr>
          <w:color w:val="auto"/>
          <w:sz w:val="22"/>
          <w:szCs w:val="22"/>
        </w:rPr>
        <w:t xml:space="preserve"> Trạng thái luồng xử lý cho bảng Dim_Store</w:t>
      </w:r>
      <w:bookmarkEnd w:id="466"/>
      <w:bookmarkEnd w:id="467"/>
      <w:bookmarkEnd w:id="468"/>
    </w:p>
    <w:p w14:paraId="1154192F" w14:textId="77777777" w:rsidR="00097746" w:rsidRDefault="00097746" w:rsidP="00187EAE">
      <w:pPr>
        <w:pStyle w:val="Style1"/>
        <w:spacing w:line="360" w:lineRule="auto"/>
      </w:pPr>
      <w:r>
        <w:t xml:space="preserve"> </w:t>
      </w:r>
      <w:bookmarkStart w:id="469" w:name="_Toc135163525"/>
      <w:r>
        <w:t>Tạo bảng Dim_Vendor</w:t>
      </w:r>
      <w:bookmarkEnd w:id="469"/>
    </w:p>
    <w:p w14:paraId="6256D978" w14:textId="77777777" w:rsidR="00097746" w:rsidRDefault="00097746" w:rsidP="00187EAE">
      <w:pPr>
        <w:spacing w:line="360" w:lineRule="auto"/>
      </w:pPr>
      <w:r w:rsidRPr="00AE1B16">
        <w:rPr>
          <w:b/>
          <w:bCs/>
        </w:rPr>
        <w:t>-</w:t>
      </w:r>
      <w:r w:rsidRPr="00AE1B16">
        <w:rPr>
          <w:b/>
          <w:bCs/>
          <w:lang w:val="en-US"/>
        </w:rPr>
        <w:t xml:space="preserve"> </w:t>
      </w:r>
      <w:r w:rsidRPr="00AE1B16">
        <w:rPr>
          <w:b/>
          <w:bCs/>
        </w:rPr>
        <w:t>Bước 1:</w:t>
      </w:r>
      <w:r w:rsidRPr="0098499F">
        <w:t xml:space="preserve"> Tạo luồng xử lý cho bước tạo bảng </w:t>
      </w:r>
      <w:r>
        <w:rPr>
          <w:lang w:val="en-US"/>
        </w:rPr>
        <w:t>Dim_Vendor</w:t>
      </w:r>
      <w:r w:rsidRPr="0098499F">
        <w:t>.</w:t>
      </w:r>
    </w:p>
    <w:p w14:paraId="38E1AFAE" w14:textId="77777777" w:rsidR="00097746" w:rsidRDefault="00097746" w:rsidP="00097746">
      <w:pPr>
        <w:keepNext/>
        <w:spacing w:line="360" w:lineRule="auto"/>
      </w:pPr>
      <w:r>
        <w:rPr>
          <w:noProof/>
        </w:rPr>
        <w:drawing>
          <wp:inline distT="0" distB="0" distL="0" distR="0" wp14:anchorId="6CF1F1A1" wp14:editId="18CF99B0">
            <wp:extent cx="6229350" cy="2153920"/>
            <wp:effectExtent l="0" t="0" r="0" b="0"/>
            <wp:docPr id="208664101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641016" name="Picture 1" descr="A screenshot of a computer&#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6229350" cy="2153920"/>
                    </a:xfrm>
                    <a:prstGeom prst="rect">
                      <a:avLst/>
                    </a:prstGeom>
                  </pic:spPr>
                </pic:pic>
              </a:graphicData>
            </a:graphic>
          </wp:inline>
        </w:drawing>
      </w:r>
    </w:p>
    <w:p w14:paraId="451D6CF1" w14:textId="5CE8E6AA" w:rsidR="00097746" w:rsidRDefault="00097746" w:rsidP="00097746">
      <w:pPr>
        <w:pStyle w:val="Caption"/>
        <w:spacing w:line="360" w:lineRule="auto"/>
        <w:jc w:val="center"/>
        <w:rPr>
          <w:color w:val="auto"/>
          <w:sz w:val="22"/>
          <w:szCs w:val="22"/>
        </w:rPr>
      </w:pPr>
      <w:bookmarkStart w:id="470" w:name="_Toc135163638"/>
      <w:bookmarkStart w:id="471" w:name="_Toc135163753"/>
      <w:bookmarkStart w:id="472" w:name="_Toc137473409"/>
      <w:r w:rsidRPr="00885813">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62</w:t>
      </w:r>
      <w:r>
        <w:rPr>
          <w:color w:val="auto"/>
          <w:sz w:val="22"/>
          <w:szCs w:val="22"/>
        </w:rPr>
        <w:fldChar w:fldCharType="end"/>
      </w:r>
      <w:r w:rsidRPr="00885813">
        <w:rPr>
          <w:color w:val="auto"/>
          <w:sz w:val="22"/>
          <w:szCs w:val="22"/>
        </w:rPr>
        <w:t xml:space="preserve"> Luồng xử lý cho bảng Dim_Vendor</w:t>
      </w:r>
      <w:bookmarkEnd w:id="470"/>
      <w:bookmarkEnd w:id="471"/>
      <w:bookmarkEnd w:id="472"/>
    </w:p>
    <w:p w14:paraId="14E94560" w14:textId="77777777" w:rsidR="00097746" w:rsidRDefault="00097746" w:rsidP="00097746">
      <w:pPr>
        <w:rPr>
          <w:lang w:val="en-US"/>
        </w:rPr>
      </w:pPr>
    </w:p>
    <w:p w14:paraId="541735F6" w14:textId="77777777" w:rsidR="00097746" w:rsidRDefault="00097746" w:rsidP="00097746">
      <w:pPr>
        <w:rPr>
          <w:lang w:val="en-US"/>
        </w:rPr>
      </w:pPr>
    </w:p>
    <w:p w14:paraId="197E0027" w14:textId="77777777" w:rsidR="00097746" w:rsidRDefault="00097746" w:rsidP="00097746">
      <w:pPr>
        <w:rPr>
          <w:lang w:val="en-US"/>
        </w:rPr>
      </w:pPr>
    </w:p>
    <w:p w14:paraId="11D88D38" w14:textId="77777777" w:rsidR="00097746" w:rsidRDefault="00097746" w:rsidP="00097746">
      <w:pPr>
        <w:rPr>
          <w:lang w:val="en-US"/>
        </w:rPr>
      </w:pPr>
    </w:p>
    <w:p w14:paraId="3BAE67E6" w14:textId="77777777" w:rsidR="00097746" w:rsidRDefault="00097746" w:rsidP="00097746">
      <w:pPr>
        <w:rPr>
          <w:lang w:val="en-US"/>
        </w:rPr>
      </w:pPr>
    </w:p>
    <w:p w14:paraId="2CD4B221" w14:textId="77777777" w:rsidR="00097746" w:rsidRDefault="00097746" w:rsidP="00097746">
      <w:pPr>
        <w:rPr>
          <w:lang w:val="en-US"/>
        </w:rPr>
      </w:pPr>
    </w:p>
    <w:p w14:paraId="76C27214" w14:textId="77777777" w:rsidR="00097746" w:rsidRDefault="00097746" w:rsidP="00097746">
      <w:pPr>
        <w:rPr>
          <w:lang w:val="en-US"/>
        </w:rPr>
      </w:pPr>
    </w:p>
    <w:p w14:paraId="1C9F5E28" w14:textId="77777777" w:rsidR="00097746" w:rsidRDefault="00097746" w:rsidP="00097746">
      <w:pPr>
        <w:rPr>
          <w:lang w:val="en-US"/>
        </w:rPr>
      </w:pPr>
    </w:p>
    <w:p w14:paraId="28EBE5CC" w14:textId="77777777" w:rsidR="00097746" w:rsidRPr="0016225E" w:rsidRDefault="00097746" w:rsidP="00097746">
      <w:pPr>
        <w:rPr>
          <w:lang w:val="en-US"/>
        </w:rPr>
      </w:pPr>
    </w:p>
    <w:p w14:paraId="7CDB7E99" w14:textId="77777777" w:rsidR="00097746" w:rsidRDefault="00097746" w:rsidP="00097746">
      <w:pPr>
        <w:spacing w:line="360" w:lineRule="auto"/>
      </w:pPr>
      <w:r w:rsidRPr="00885813">
        <w:rPr>
          <w:b/>
          <w:bCs/>
        </w:rPr>
        <w:lastRenderedPageBreak/>
        <w:t>-</w:t>
      </w:r>
      <w:r w:rsidRPr="00885813">
        <w:rPr>
          <w:b/>
          <w:bCs/>
          <w:lang w:val="en-US"/>
        </w:rPr>
        <w:t xml:space="preserve"> </w:t>
      </w:r>
      <w:r w:rsidRPr="00885813">
        <w:rPr>
          <w:b/>
          <w:bCs/>
        </w:rPr>
        <w:t>Bước 2:</w:t>
      </w:r>
      <w:r w:rsidRPr="0098499F">
        <w:t xml:space="preserve"> Cấu hình OLE DB Source cho bước tạo bảng </w:t>
      </w:r>
      <w:r>
        <w:rPr>
          <w:lang w:val="en-US"/>
        </w:rPr>
        <w:t>Dim_Vendor</w:t>
      </w:r>
      <w:r w:rsidRPr="0098499F">
        <w:t>.</w:t>
      </w:r>
    </w:p>
    <w:p w14:paraId="0B94BC54" w14:textId="77777777" w:rsidR="00097746" w:rsidRDefault="00097746" w:rsidP="00097746">
      <w:pPr>
        <w:keepNext/>
        <w:spacing w:line="360" w:lineRule="auto"/>
      </w:pPr>
      <w:r>
        <w:rPr>
          <w:noProof/>
        </w:rPr>
        <w:drawing>
          <wp:inline distT="0" distB="0" distL="0" distR="0" wp14:anchorId="6F47B380" wp14:editId="2CBE290A">
            <wp:extent cx="6229350" cy="6155690"/>
            <wp:effectExtent l="0" t="0" r="0" b="0"/>
            <wp:docPr id="1771194338" name="Picture 17711943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7681"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229350" cy="6155690"/>
                    </a:xfrm>
                    <a:prstGeom prst="rect">
                      <a:avLst/>
                    </a:prstGeom>
                  </pic:spPr>
                </pic:pic>
              </a:graphicData>
            </a:graphic>
          </wp:inline>
        </w:drawing>
      </w:r>
    </w:p>
    <w:p w14:paraId="6409A905" w14:textId="4E59B2BA" w:rsidR="00097746" w:rsidRDefault="00097746" w:rsidP="00097746">
      <w:pPr>
        <w:pStyle w:val="Caption"/>
        <w:spacing w:line="360" w:lineRule="auto"/>
        <w:jc w:val="center"/>
        <w:rPr>
          <w:color w:val="auto"/>
          <w:sz w:val="22"/>
          <w:szCs w:val="22"/>
        </w:rPr>
      </w:pPr>
      <w:bookmarkStart w:id="473" w:name="_Toc135163639"/>
      <w:bookmarkStart w:id="474" w:name="_Toc135163754"/>
      <w:bookmarkStart w:id="475" w:name="_Toc137473410"/>
      <w:r w:rsidRPr="00885813">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63</w:t>
      </w:r>
      <w:r>
        <w:rPr>
          <w:color w:val="auto"/>
          <w:sz w:val="22"/>
          <w:szCs w:val="22"/>
        </w:rPr>
        <w:fldChar w:fldCharType="end"/>
      </w:r>
      <w:r w:rsidRPr="00885813">
        <w:rPr>
          <w:color w:val="auto"/>
          <w:sz w:val="22"/>
          <w:szCs w:val="22"/>
        </w:rPr>
        <w:t xml:space="preserve"> Chọn kết nối và bảng chứa dữ liệu cho Dim_Vendor</w:t>
      </w:r>
      <w:bookmarkEnd w:id="473"/>
      <w:bookmarkEnd w:id="474"/>
      <w:bookmarkEnd w:id="475"/>
    </w:p>
    <w:p w14:paraId="61A62218" w14:textId="77777777" w:rsidR="00097746" w:rsidRDefault="00097746" w:rsidP="00097746">
      <w:pPr>
        <w:rPr>
          <w:lang w:val="en-US"/>
        </w:rPr>
      </w:pPr>
    </w:p>
    <w:p w14:paraId="3D76E788" w14:textId="77777777" w:rsidR="00097746" w:rsidRDefault="00097746" w:rsidP="00097746">
      <w:pPr>
        <w:rPr>
          <w:lang w:val="en-US"/>
        </w:rPr>
      </w:pPr>
    </w:p>
    <w:p w14:paraId="159D2D11" w14:textId="77777777" w:rsidR="00097746" w:rsidRDefault="00097746" w:rsidP="00097746">
      <w:pPr>
        <w:rPr>
          <w:lang w:val="en-US"/>
        </w:rPr>
      </w:pPr>
    </w:p>
    <w:p w14:paraId="49D6A4CA" w14:textId="77777777" w:rsidR="00097746" w:rsidRDefault="00097746" w:rsidP="00097746">
      <w:pPr>
        <w:rPr>
          <w:lang w:val="en-US"/>
        </w:rPr>
      </w:pPr>
    </w:p>
    <w:p w14:paraId="4A7CBB64" w14:textId="77777777" w:rsidR="00097746" w:rsidRDefault="00097746" w:rsidP="00097746">
      <w:pPr>
        <w:rPr>
          <w:lang w:val="en-US"/>
        </w:rPr>
      </w:pPr>
    </w:p>
    <w:p w14:paraId="2E2DB549" w14:textId="77777777" w:rsidR="00097746" w:rsidRDefault="00097746" w:rsidP="00097746">
      <w:pPr>
        <w:rPr>
          <w:lang w:val="en-US"/>
        </w:rPr>
      </w:pPr>
    </w:p>
    <w:p w14:paraId="2A906FB6" w14:textId="77777777" w:rsidR="00097746" w:rsidRPr="0016225E" w:rsidRDefault="00097746" w:rsidP="00097746">
      <w:pPr>
        <w:rPr>
          <w:lang w:val="en-US"/>
        </w:rPr>
      </w:pPr>
    </w:p>
    <w:p w14:paraId="021A69D2" w14:textId="77777777" w:rsidR="00097746" w:rsidRDefault="00097746" w:rsidP="00097746">
      <w:pPr>
        <w:spacing w:line="360" w:lineRule="auto"/>
      </w:pPr>
      <w:r w:rsidRPr="00885813">
        <w:rPr>
          <w:b/>
          <w:bCs/>
        </w:rPr>
        <w:lastRenderedPageBreak/>
        <w:t>-</w:t>
      </w:r>
      <w:r w:rsidRPr="00885813">
        <w:rPr>
          <w:b/>
          <w:bCs/>
          <w:lang w:val="en-US"/>
        </w:rPr>
        <w:t xml:space="preserve"> </w:t>
      </w:r>
      <w:r w:rsidRPr="00885813">
        <w:rPr>
          <w:b/>
          <w:bCs/>
        </w:rPr>
        <w:t>Bước 3:</w:t>
      </w:r>
      <w:r w:rsidRPr="0098499F">
        <w:t xml:space="preserve"> Cấu hình Aggregate cho bước tạo bảng </w:t>
      </w:r>
      <w:r>
        <w:rPr>
          <w:lang w:val="en-US"/>
        </w:rPr>
        <w:t>Dim_Vendor</w:t>
      </w:r>
      <w:r w:rsidRPr="0098499F">
        <w:t>.</w:t>
      </w:r>
    </w:p>
    <w:p w14:paraId="4A5A4274" w14:textId="77777777" w:rsidR="00097746" w:rsidRDefault="00097746" w:rsidP="00097746">
      <w:pPr>
        <w:keepNext/>
        <w:spacing w:line="360" w:lineRule="auto"/>
      </w:pPr>
      <w:r>
        <w:rPr>
          <w:noProof/>
        </w:rPr>
        <w:drawing>
          <wp:inline distT="0" distB="0" distL="0" distR="0" wp14:anchorId="16394212" wp14:editId="2DA8736C">
            <wp:extent cx="6229350" cy="6496685"/>
            <wp:effectExtent l="0" t="0" r="0" b="0"/>
            <wp:docPr id="747620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20636" name="Picture 1" descr="A screenshot of a computer&#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6229350" cy="6496685"/>
                    </a:xfrm>
                    <a:prstGeom prst="rect">
                      <a:avLst/>
                    </a:prstGeom>
                  </pic:spPr>
                </pic:pic>
              </a:graphicData>
            </a:graphic>
          </wp:inline>
        </w:drawing>
      </w:r>
    </w:p>
    <w:p w14:paraId="03B43995" w14:textId="7B6448B6" w:rsidR="00097746" w:rsidRDefault="00097746" w:rsidP="00097746">
      <w:pPr>
        <w:pStyle w:val="Caption"/>
        <w:spacing w:line="360" w:lineRule="auto"/>
        <w:jc w:val="center"/>
        <w:rPr>
          <w:color w:val="auto"/>
          <w:sz w:val="22"/>
          <w:szCs w:val="22"/>
        </w:rPr>
      </w:pPr>
      <w:bookmarkStart w:id="476" w:name="_Toc135163640"/>
      <w:bookmarkStart w:id="477" w:name="_Toc135163755"/>
      <w:bookmarkStart w:id="478" w:name="_Toc137473411"/>
      <w:r w:rsidRPr="004049B7">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64</w:t>
      </w:r>
      <w:r>
        <w:rPr>
          <w:color w:val="auto"/>
          <w:sz w:val="22"/>
          <w:szCs w:val="22"/>
        </w:rPr>
        <w:fldChar w:fldCharType="end"/>
      </w:r>
      <w:r w:rsidRPr="004049B7">
        <w:rPr>
          <w:color w:val="auto"/>
          <w:sz w:val="22"/>
          <w:szCs w:val="22"/>
        </w:rPr>
        <w:t xml:space="preserve"> Chọn thuộc tính cần thiết cho bảng Dim_Vendor</w:t>
      </w:r>
      <w:bookmarkEnd w:id="476"/>
      <w:bookmarkEnd w:id="477"/>
      <w:bookmarkEnd w:id="478"/>
    </w:p>
    <w:p w14:paraId="3411C0A7" w14:textId="77777777" w:rsidR="00097746" w:rsidRDefault="00097746" w:rsidP="00097746">
      <w:pPr>
        <w:rPr>
          <w:lang w:val="en-US"/>
        </w:rPr>
      </w:pPr>
    </w:p>
    <w:p w14:paraId="28189100" w14:textId="77777777" w:rsidR="00097746" w:rsidRDefault="00097746" w:rsidP="00097746">
      <w:pPr>
        <w:rPr>
          <w:lang w:val="en-US"/>
        </w:rPr>
      </w:pPr>
    </w:p>
    <w:p w14:paraId="517F67AB" w14:textId="77777777" w:rsidR="00097746" w:rsidRDefault="00097746" w:rsidP="00097746">
      <w:pPr>
        <w:rPr>
          <w:lang w:val="en-US"/>
        </w:rPr>
      </w:pPr>
    </w:p>
    <w:p w14:paraId="1FB8ED94" w14:textId="77777777" w:rsidR="00097746" w:rsidRDefault="00097746" w:rsidP="00097746">
      <w:pPr>
        <w:rPr>
          <w:lang w:val="en-US"/>
        </w:rPr>
      </w:pPr>
    </w:p>
    <w:p w14:paraId="147F142B" w14:textId="77777777" w:rsidR="00097746" w:rsidRPr="0016225E" w:rsidRDefault="00097746" w:rsidP="00097746">
      <w:pPr>
        <w:rPr>
          <w:lang w:val="en-US"/>
        </w:rPr>
      </w:pPr>
    </w:p>
    <w:p w14:paraId="6A358172" w14:textId="77777777" w:rsidR="00097746" w:rsidRDefault="00097746" w:rsidP="00097746">
      <w:pPr>
        <w:spacing w:line="360" w:lineRule="auto"/>
      </w:pPr>
      <w:r w:rsidRPr="004049B7">
        <w:rPr>
          <w:b/>
          <w:bCs/>
        </w:rPr>
        <w:lastRenderedPageBreak/>
        <w:t>-</w:t>
      </w:r>
      <w:r w:rsidRPr="004049B7">
        <w:rPr>
          <w:b/>
          <w:bCs/>
          <w:lang w:val="en-US"/>
        </w:rPr>
        <w:t xml:space="preserve"> </w:t>
      </w:r>
      <w:r w:rsidRPr="004049B7">
        <w:rPr>
          <w:b/>
          <w:bCs/>
        </w:rPr>
        <w:t>Bước 4:</w:t>
      </w:r>
      <w:r w:rsidRPr="0098499F">
        <w:t xml:space="preserve"> Cấu hình Sort cho bước tạo bảng </w:t>
      </w:r>
      <w:r>
        <w:rPr>
          <w:lang w:val="en-US"/>
        </w:rPr>
        <w:t>Dim_Vendor</w:t>
      </w:r>
      <w:r w:rsidRPr="0098499F">
        <w:t>.</w:t>
      </w:r>
      <w:r>
        <w:rPr>
          <w:noProof/>
        </w:rPr>
        <mc:AlternateContent>
          <mc:Choice Requires="wps">
            <w:drawing>
              <wp:anchor distT="0" distB="0" distL="114300" distR="114300" simplePos="0" relativeHeight="251664385" behindDoc="0" locked="0" layoutInCell="1" allowOverlap="1" wp14:anchorId="3260C9A1" wp14:editId="462405B2">
                <wp:simplePos x="0" y="0"/>
                <wp:positionH relativeFrom="column">
                  <wp:posOffset>0</wp:posOffset>
                </wp:positionH>
                <wp:positionV relativeFrom="paragraph">
                  <wp:posOffset>7270115</wp:posOffset>
                </wp:positionV>
                <wp:extent cx="6229350" cy="635"/>
                <wp:effectExtent l="0" t="0" r="0" b="0"/>
                <wp:wrapTopAndBottom/>
                <wp:docPr id="2058086379" name="Text Box 1"/>
                <wp:cNvGraphicFramePr/>
                <a:graphic xmlns:a="http://schemas.openxmlformats.org/drawingml/2006/main">
                  <a:graphicData uri="http://schemas.microsoft.com/office/word/2010/wordprocessingShape">
                    <wps:wsp>
                      <wps:cNvSpPr txBox="1"/>
                      <wps:spPr>
                        <a:xfrm>
                          <a:off x="0" y="0"/>
                          <a:ext cx="6229350" cy="635"/>
                        </a:xfrm>
                        <a:prstGeom prst="rect">
                          <a:avLst/>
                        </a:prstGeom>
                        <a:solidFill>
                          <a:prstClr val="white"/>
                        </a:solidFill>
                        <a:ln>
                          <a:noFill/>
                        </a:ln>
                      </wps:spPr>
                      <wps:txbx>
                        <w:txbxContent>
                          <w:p w14:paraId="090835FE" w14:textId="7E69883A" w:rsidR="00097746" w:rsidRPr="004049B7" w:rsidRDefault="00097746" w:rsidP="00097746">
                            <w:pPr>
                              <w:pStyle w:val="Caption"/>
                              <w:jc w:val="center"/>
                              <w:rPr>
                                <w:rFonts w:asciiTheme="majorHAnsi" w:eastAsiaTheme="minorHAnsi" w:hAnsiTheme="majorHAnsi"/>
                                <w:noProof/>
                                <w:color w:val="auto"/>
                                <w:sz w:val="22"/>
                                <w:szCs w:val="22"/>
                                <w:lang w:val="vi-VN"/>
                              </w:rPr>
                            </w:pPr>
                            <w:bookmarkStart w:id="479" w:name="_Toc135163641"/>
                            <w:bookmarkStart w:id="480" w:name="_Toc135163756"/>
                            <w:bookmarkStart w:id="481" w:name="_Toc137473412"/>
                            <w:r w:rsidRPr="004049B7">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65</w:t>
                            </w:r>
                            <w:r>
                              <w:rPr>
                                <w:color w:val="auto"/>
                                <w:sz w:val="22"/>
                                <w:szCs w:val="22"/>
                              </w:rPr>
                              <w:fldChar w:fldCharType="end"/>
                            </w:r>
                            <w:r w:rsidRPr="004049B7">
                              <w:rPr>
                                <w:color w:val="auto"/>
                                <w:sz w:val="22"/>
                                <w:szCs w:val="22"/>
                              </w:rPr>
                              <w:t xml:space="preserve"> Chọn những thuộc tính cần Sort cho bảng Dim_Vendor</w:t>
                            </w:r>
                            <w:bookmarkEnd w:id="479"/>
                            <w:bookmarkEnd w:id="480"/>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260C9A1" id="_x0000_t202" coordsize="21600,21600" o:spt="202" path="m,l,21600r21600,l21600,xe">
                <v:stroke joinstyle="miter"/>
                <v:path gradientshapeok="t" o:connecttype="rect"/>
              </v:shapetype>
              <v:shape id="Text Box 1" o:spid="_x0000_s1026" type="#_x0000_t202" style="position:absolute;left:0;text-align:left;margin-left:0;margin-top:572.45pt;width:490.5pt;height:.05pt;z-index:2516643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" stroked="f">
                <v:textbox style="mso-fit-shape-to-text:t" inset="0,0,0,0">
                  <w:txbxContent>
                    <w:p w14:paraId="090835FE" w14:textId="7E69883A" w:rsidR="00097746" w:rsidRPr="004049B7" w:rsidRDefault="00097746" w:rsidP="00097746">
                      <w:pPr>
                        <w:pStyle w:val="Caption"/>
                        <w:jc w:val="center"/>
                        <w:rPr>
                          <w:rFonts w:asciiTheme="majorHAnsi" w:eastAsiaTheme="minorHAnsi" w:hAnsiTheme="majorHAnsi"/>
                          <w:noProof/>
                          <w:color w:val="auto"/>
                          <w:sz w:val="22"/>
                          <w:szCs w:val="22"/>
                          <w:lang w:val="vi-VN"/>
                        </w:rPr>
                      </w:pPr>
                      <w:bookmarkStart w:id="482" w:name="_Toc135163641"/>
                      <w:bookmarkStart w:id="483" w:name="_Toc135163756"/>
                      <w:bookmarkStart w:id="484" w:name="_Toc137473412"/>
                      <w:r w:rsidRPr="004049B7">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65</w:t>
                      </w:r>
                      <w:r>
                        <w:rPr>
                          <w:color w:val="auto"/>
                          <w:sz w:val="22"/>
                          <w:szCs w:val="22"/>
                        </w:rPr>
                        <w:fldChar w:fldCharType="end"/>
                      </w:r>
                      <w:r w:rsidRPr="004049B7">
                        <w:rPr>
                          <w:color w:val="auto"/>
                          <w:sz w:val="22"/>
                          <w:szCs w:val="22"/>
                        </w:rPr>
                        <w:t xml:space="preserve"> Chọn những thuộc tính cần Sort cho bảng Dim_Vendor</w:t>
                      </w:r>
                      <w:bookmarkEnd w:id="482"/>
                      <w:bookmarkEnd w:id="483"/>
                      <w:bookmarkEnd w:id="484"/>
                    </w:p>
                  </w:txbxContent>
                </v:textbox>
                <w10:wrap type="topAndBottom"/>
              </v:shape>
            </w:pict>
          </mc:Fallback>
        </mc:AlternateContent>
      </w:r>
      <w:r>
        <w:rPr>
          <w:noProof/>
        </w:rPr>
        <w:drawing>
          <wp:anchor distT="0" distB="0" distL="114300" distR="114300" simplePos="0" relativeHeight="251662337" behindDoc="0" locked="0" layoutInCell="1" allowOverlap="1" wp14:anchorId="6EFB6031" wp14:editId="3CA63289">
            <wp:simplePos x="0" y="0"/>
            <wp:positionH relativeFrom="column">
              <wp:posOffset>0</wp:posOffset>
            </wp:positionH>
            <wp:positionV relativeFrom="paragraph">
              <wp:posOffset>304800</wp:posOffset>
            </wp:positionV>
            <wp:extent cx="6229350" cy="6908165"/>
            <wp:effectExtent l="0" t="0" r="0" b="6985"/>
            <wp:wrapTopAndBottom/>
            <wp:docPr id="1755412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12168" name="Picture 1" descr="A screenshot of a computer&#10;&#10;Description automatically generated"/>
                    <pic:cNvPicPr/>
                  </pic:nvPicPr>
                  <pic:blipFill>
                    <a:blip r:embed="rId85"/>
                    <a:stretch>
                      <a:fillRect/>
                    </a:stretch>
                  </pic:blipFill>
                  <pic:spPr>
                    <a:xfrm>
                      <a:off x="0" y="0"/>
                      <a:ext cx="6229350" cy="6908165"/>
                    </a:xfrm>
                    <a:prstGeom prst="rect">
                      <a:avLst/>
                    </a:prstGeom>
                  </pic:spPr>
                </pic:pic>
              </a:graphicData>
            </a:graphic>
          </wp:anchor>
        </w:drawing>
      </w:r>
    </w:p>
    <w:p w14:paraId="21B3EBBA" w14:textId="77777777" w:rsidR="00097746" w:rsidRDefault="00097746" w:rsidP="00097746">
      <w:pPr>
        <w:spacing w:line="360" w:lineRule="auto"/>
        <w:rPr>
          <w:b/>
          <w:bCs/>
        </w:rPr>
      </w:pPr>
    </w:p>
    <w:p w14:paraId="0E66F4F9" w14:textId="77777777" w:rsidR="00097746" w:rsidRDefault="00097746" w:rsidP="00097746">
      <w:pPr>
        <w:spacing w:line="360" w:lineRule="auto"/>
        <w:rPr>
          <w:b/>
          <w:bCs/>
        </w:rPr>
      </w:pPr>
    </w:p>
    <w:p w14:paraId="1ED0A2FD" w14:textId="77777777" w:rsidR="00097746" w:rsidRDefault="00097746" w:rsidP="00097746">
      <w:pPr>
        <w:spacing w:line="360" w:lineRule="auto"/>
        <w:rPr>
          <w:b/>
          <w:bCs/>
        </w:rPr>
      </w:pPr>
    </w:p>
    <w:p w14:paraId="45099608" w14:textId="77777777" w:rsidR="00097746" w:rsidRDefault="00097746" w:rsidP="00097746">
      <w:pPr>
        <w:spacing w:line="360" w:lineRule="auto"/>
        <w:rPr>
          <w:b/>
          <w:bCs/>
        </w:rPr>
      </w:pPr>
    </w:p>
    <w:p w14:paraId="1BCD8DBF" w14:textId="77777777" w:rsidR="00097746" w:rsidRDefault="00097746" w:rsidP="00097746">
      <w:pPr>
        <w:spacing w:line="360" w:lineRule="auto"/>
      </w:pPr>
      <w:r w:rsidRPr="004049B7">
        <w:rPr>
          <w:b/>
          <w:bCs/>
        </w:rPr>
        <w:lastRenderedPageBreak/>
        <w:t xml:space="preserve">- Bước </w:t>
      </w:r>
      <w:r w:rsidRPr="004049B7">
        <w:rPr>
          <w:b/>
          <w:bCs/>
          <w:lang w:val="en-US"/>
        </w:rPr>
        <w:t>5</w:t>
      </w:r>
      <w:r w:rsidRPr="004049B7">
        <w:rPr>
          <w:b/>
          <w:bCs/>
        </w:rPr>
        <w:t>:</w:t>
      </w:r>
      <w:r w:rsidRPr="0098499F">
        <w:t xml:space="preserve"> Cấu hình OLE DB Destination cho bước tạo bảng </w:t>
      </w:r>
      <w:r>
        <w:rPr>
          <w:lang w:val="en-US"/>
        </w:rPr>
        <w:t>Dim_Vendor</w:t>
      </w:r>
      <w:r w:rsidRPr="0098499F">
        <w:t>.</w:t>
      </w:r>
    </w:p>
    <w:p w14:paraId="37C38DE3" w14:textId="77777777" w:rsidR="00097746" w:rsidRDefault="00097746" w:rsidP="00097746">
      <w:pPr>
        <w:keepNext/>
        <w:spacing w:line="360" w:lineRule="auto"/>
      </w:pPr>
      <w:r>
        <w:rPr>
          <w:noProof/>
        </w:rPr>
        <w:drawing>
          <wp:inline distT="0" distB="0" distL="0" distR="0" wp14:anchorId="4EED79A0" wp14:editId="075FD063">
            <wp:extent cx="6229350" cy="6532880"/>
            <wp:effectExtent l="0" t="0" r="0" b="1270"/>
            <wp:docPr id="1959155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55939" name="Picture 1" descr="A screenshot of a computer&#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229350" cy="6532880"/>
                    </a:xfrm>
                    <a:prstGeom prst="rect">
                      <a:avLst/>
                    </a:prstGeom>
                  </pic:spPr>
                </pic:pic>
              </a:graphicData>
            </a:graphic>
          </wp:inline>
        </w:drawing>
      </w:r>
    </w:p>
    <w:p w14:paraId="64270B77" w14:textId="65BE4434" w:rsidR="00097746" w:rsidRPr="00C07A1D" w:rsidRDefault="00097746" w:rsidP="00097746">
      <w:pPr>
        <w:pStyle w:val="Caption"/>
        <w:spacing w:line="360" w:lineRule="auto"/>
        <w:jc w:val="center"/>
        <w:rPr>
          <w:color w:val="auto"/>
          <w:sz w:val="22"/>
          <w:szCs w:val="22"/>
        </w:rPr>
      </w:pPr>
      <w:bookmarkStart w:id="485" w:name="_Toc135163642"/>
      <w:bookmarkStart w:id="486" w:name="_Toc135163757"/>
      <w:bookmarkStart w:id="487" w:name="_Toc137473413"/>
      <w:r w:rsidRPr="00C07A1D">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66</w:t>
      </w:r>
      <w:r>
        <w:rPr>
          <w:color w:val="auto"/>
          <w:sz w:val="22"/>
          <w:szCs w:val="22"/>
        </w:rPr>
        <w:fldChar w:fldCharType="end"/>
      </w:r>
      <w:r w:rsidRPr="00C07A1D">
        <w:rPr>
          <w:color w:val="auto"/>
          <w:sz w:val="22"/>
          <w:szCs w:val="22"/>
        </w:rPr>
        <w:t xml:space="preserve"> Tạo mới bảng Dim_Vendor ở database</w:t>
      </w:r>
      <w:bookmarkEnd w:id="485"/>
      <w:bookmarkEnd w:id="486"/>
      <w:bookmarkEnd w:id="487"/>
    </w:p>
    <w:p w14:paraId="48EFB171" w14:textId="77777777" w:rsidR="00097746" w:rsidRDefault="00097746" w:rsidP="00097746">
      <w:pPr>
        <w:keepNext/>
        <w:spacing w:line="360" w:lineRule="auto"/>
      </w:pPr>
      <w:r>
        <w:rPr>
          <w:noProof/>
        </w:rPr>
        <w:lastRenderedPageBreak/>
        <w:drawing>
          <wp:inline distT="0" distB="0" distL="0" distR="0" wp14:anchorId="01CA109A" wp14:editId="3FEBA4FC">
            <wp:extent cx="6229350" cy="6115050"/>
            <wp:effectExtent l="0" t="0" r="0" b="0"/>
            <wp:docPr id="1254588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88111"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6229350" cy="6115050"/>
                    </a:xfrm>
                    <a:prstGeom prst="rect">
                      <a:avLst/>
                    </a:prstGeom>
                  </pic:spPr>
                </pic:pic>
              </a:graphicData>
            </a:graphic>
          </wp:inline>
        </w:drawing>
      </w:r>
    </w:p>
    <w:p w14:paraId="2E771465" w14:textId="02C75DF8" w:rsidR="00097746" w:rsidRDefault="00097746" w:rsidP="00097746">
      <w:pPr>
        <w:pStyle w:val="Caption"/>
        <w:spacing w:line="360" w:lineRule="auto"/>
        <w:jc w:val="center"/>
        <w:rPr>
          <w:color w:val="auto"/>
          <w:sz w:val="22"/>
          <w:szCs w:val="22"/>
        </w:rPr>
      </w:pPr>
      <w:bookmarkStart w:id="488" w:name="_Toc135163643"/>
      <w:bookmarkStart w:id="489" w:name="_Toc135163758"/>
      <w:bookmarkStart w:id="490" w:name="_Toc137473414"/>
      <w:r w:rsidRPr="00C07A1D">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67</w:t>
      </w:r>
      <w:r>
        <w:rPr>
          <w:color w:val="auto"/>
          <w:sz w:val="22"/>
          <w:szCs w:val="22"/>
        </w:rPr>
        <w:fldChar w:fldCharType="end"/>
      </w:r>
      <w:r w:rsidRPr="00C07A1D">
        <w:rPr>
          <w:color w:val="auto"/>
          <w:sz w:val="22"/>
          <w:szCs w:val="22"/>
        </w:rPr>
        <w:t xml:space="preserve"> Kiểm tra mapping các thuộc tính Dim_Vendor</w:t>
      </w:r>
      <w:bookmarkEnd w:id="488"/>
      <w:bookmarkEnd w:id="489"/>
      <w:bookmarkEnd w:id="490"/>
    </w:p>
    <w:p w14:paraId="29562017" w14:textId="77777777" w:rsidR="00097746" w:rsidRDefault="00097746" w:rsidP="00097746">
      <w:pPr>
        <w:rPr>
          <w:lang w:val="en-US"/>
        </w:rPr>
      </w:pPr>
    </w:p>
    <w:p w14:paraId="6819CB13" w14:textId="77777777" w:rsidR="00097746" w:rsidRDefault="00097746" w:rsidP="00097746">
      <w:pPr>
        <w:rPr>
          <w:lang w:val="en-US"/>
        </w:rPr>
      </w:pPr>
    </w:p>
    <w:p w14:paraId="40908500" w14:textId="77777777" w:rsidR="00097746" w:rsidRDefault="00097746" w:rsidP="00097746">
      <w:pPr>
        <w:rPr>
          <w:lang w:val="en-US"/>
        </w:rPr>
      </w:pPr>
    </w:p>
    <w:p w14:paraId="034B1676" w14:textId="77777777" w:rsidR="00097746" w:rsidRDefault="00097746" w:rsidP="00097746">
      <w:pPr>
        <w:rPr>
          <w:lang w:val="en-US"/>
        </w:rPr>
      </w:pPr>
    </w:p>
    <w:p w14:paraId="72A96EF4" w14:textId="77777777" w:rsidR="00097746" w:rsidRDefault="00097746" w:rsidP="00097746">
      <w:pPr>
        <w:rPr>
          <w:lang w:val="en-US"/>
        </w:rPr>
      </w:pPr>
    </w:p>
    <w:p w14:paraId="6912686C" w14:textId="77777777" w:rsidR="00097746" w:rsidRDefault="00097746" w:rsidP="00097746">
      <w:pPr>
        <w:rPr>
          <w:lang w:val="en-US"/>
        </w:rPr>
      </w:pPr>
    </w:p>
    <w:p w14:paraId="023CE9A7" w14:textId="77777777" w:rsidR="00097746" w:rsidRDefault="00097746" w:rsidP="00097746">
      <w:pPr>
        <w:rPr>
          <w:lang w:val="en-US"/>
        </w:rPr>
      </w:pPr>
    </w:p>
    <w:p w14:paraId="75DC6D27" w14:textId="77777777" w:rsidR="00097746" w:rsidRPr="0016225E" w:rsidRDefault="00097746" w:rsidP="00097746">
      <w:pPr>
        <w:rPr>
          <w:lang w:val="en-US"/>
        </w:rPr>
      </w:pPr>
    </w:p>
    <w:p w14:paraId="245467EF" w14:textId="77777777" w:rsidR="00097746" w:rsidRDefault="00097746" w:rsidP="00097746">
      <w:pPr>
        <w:spacing w:line="360" w:lineRule="auto"/>
      </w:pPr>
      <w:r w:rsidRPr="00C07A1D">
        <w:rPr>
          <w:b/>
          <w:bCs/>
        </w:rPr>
        <w:lastRenderedPageBreak/>
        <w:t>-</w:t>
      </w:r>
      <w:r w:rsidRPr="00C07A1D">
        <w:rPr>
          <w:b/>
          <w:bCs/>
          <w:lang w:val="en-US"/>
        </w:rPr>
        <w:t xml:space="preserve"> </w:t>
      </w:r>
      <w:r w:rsidRPr="00C07A1D">
        <w:rPr>
          <w:b/>
          <w:bCs/>
        </w:rPr>
        <w:t xml:space="preserve">Bước </w:t>
      </w:r>
      <w:r w:rsidRPr="00C07A1D">
        <w:rPr>
          <w:b/>
          <w:bCs/>
          <w:lang w:val="en-US"/>
        </w:rPr>
        <w:t>6</w:t>
      </w:r>
      <w:r w:rsidRPr="00C07A1D">
        <w:rPr>
          <w:b/>
          <w:bCs/>
        </w:rPr>
        <w:t>:</w:t>
      </w:r>
      <w:r w:rsidRPr="005A1C54">
        <w:t xml:space="preserve"> Kiểm tra trạng thái luồng xử lý cho bước tạo bảng </w:t>
      </w:r>
      <w:r>
        <w:rPr>
          <w:lang w:val="en-US"/>
        </w:rPr>
        <w:t>Dim_Vendor</w:t>
      </w:r>
      <w:r w:rsidRPr="005A1C54">
        <w:t>.</w:t>
      </w:r>
    </w:p>
    <w:p w14:paraId="5524027B" w14:textId="77777777" w:rsidR="00097746" w:rsidRDefault="00097746" w:rsidP="00097746">
      <w:pPr>
        <w:keepNext/>
        <w:spacing w:line="360" w:lineRule="auto"/>
      </w:pPr>
      <w:r>
        <w:rPr>
          <w:noProof/>
        </w:rPr>
        <w:drawing>
          <wp:inline distT="0" distB="0" distL="0" distR="0" wp14:anchorId="4E252480" wp14:editId="01F621E3">
            <wp:extent cx="6229350" cy="2126615"/>
            <wp:effectExtent l="0" t="0" r="0" b="6985"/>
            <wp:docPr id="3138058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05812" name="Picture 1" descr="A screenshot of a computer&#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6229350" cy="2126615"/>
                    </a:xfrm>
                    <a:prstGeom prst="rect">
                      <a:avLst/>
                    </a:prstGeom>
                  </pic:spPr>
                </pic:pic>
              </a:graphicData>
            </a:graphic>
          </wp:inline>
        </w:drawing>
      </w:r>
    </w:p>
    <w:p w14:paraId="61800D89" w14:textId="44882F19" w:rsidR="00097746" w:rsidRPr="001C7F5C" w:rsidRDefault="00097746" w:rsidP="00187EAE">
      <w:pPr>
        <w:pStyle w:val="Caption"/>
        <w:spacing w:after="0" w:line="360" w:lineRule="auto"/>
        <w:jc w:val="center"/>
        <w:rPr>
          <w:color w:val="auto"/>
          <w:sz w:val="22"/>
          <w:szCs w:val="22"/>
        </w:rPr>
      </w:pPr>
      <w:bookmarkStart w:id="491" w:name="_Toc135163644"/>
      <w:bookmarkStart w:id="492" w:name="_Toc135163759"/>
      <w:bookmarkStart w:id="493" w:name="_Toc137473415"/>
      <w:r w:rsidRPr="001C7F5C">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68</w:t>
      </w:r>
      <w:r>
        <w:rPr>
          <w:color w:val="auto"/>
          <w:sz w:val="22"/>
          <w:szCs w:val="22"/>
        </w:rPr>
        <w:fldChar w:fldCharType="end"/>
      </w:r>
      <w:r w:rsidRPr="001C7F5C">
        <w:rPr>
          <w:color w:val="auto"/>
          <w:sz w:val="22"/>
          <w:szCs w:val="22"/>
        </w:rPr>
        <w:t xml:space="preserve"> Trạng thái luồng xử lý cho bảng Dim_Vendor</w:t>
      </w:r>
      <w:bookmarkEnd w:id="491"/>
      <w:bookmarkEnd w:id="492"/>
      <w:bookmarkEnd w:id="493"/>
    </w:p>
    <w:p w14:paraId="08942D58" w14:textId="77777777" w:rsidR="00097746" w:rsidRDefault="00097746" w:rsidP="00187EAE">
      <w:pPr>
        <w:pStyle w:val="Style1"/>
        <w:spacing w:before="0" w:line="360" w:lineRule="auto"/>
      </w:pPr>
      <w:r>
        <w:t xml:space="preserve"> </w:t>
      </w:r>
      <w:bookmarkStart w:id="494" w:name="_Toc135163526"/>
      <w:r>
        <w:t>Tạo bảng Dim_Category</w:t>
      </w:r>
      <w:bookmarkEnd w:id="494"/>
    </w:p>
    <w:p w14:paraId="379C4403" w14:textId="77777777" w:rsidR="00097746" w:rsidRDefault="00097746" w:rsidP="00187EAE">
      <w:pPr>
        <w:spacing w:after="0" w:line="360" w:lineRule="auto"/>
      </w:pPr>
      <w:r w:rsidRPr="001C7F5C">
        <w:rPr>
          <w:b/>
          <w:bCs/>
        </w:rPr>
        <w:t>-</w:t>
      </w:r>
      <w:r w:rsidRPr="001C7F5C">
        <w:rPr>
          <w:b/>
          <w:bCs/>
          <w:lang w:val="en-US"/>
        </w:rPr>
        <w:t xml:space="preserve"> </w:t>
      </w:r>
      <w:r w:rsidRPr="001C7F5C">
        <w:rPr>
          <w:b/>
          <w:bCs/>
        </w:rPr>
        <w:t>Bước 1:</w:t>
      </w:r>
      <w:r w:rsidRPr="0098499F">
        <w:t xml:space="preserve"> Tạo luồng xử lý cho bước tạo bảng </w:t>
      </w:r>
      <w:r>
        <w:rPr>
          <w:lang w:val="en-US"/>
        </w:rPr>
        <w:t>Dim_Category</w:t>
      </w:r>
      <w:r w:rsidRPr="0098499F">
        <w:t>.</w:t>
      </w:r>
    </w:p>
    <w:p w14:paraId="00EA0607" w14:textId="77777777" w:rsidR="00097746" w:rsidRDefault="00097746" w:rsidP="00097746">
      <w:pPr>
        <w:keepNext/>
        <w:spacing w:line="360" w:lineRule="auto"/>
      </w:pPr>
      <w:r>
        <w:rPr>
          <w:noProof/>
        </w:rPr>
        <w:drawing>
          <wp:inline distT="0" distB="0" distL="0" distR="0" wp14:anchorId="5A7EBDB5" wp14:editId="4B40A418">
            <wp:extent cx="6229350" cy="2185035"/>
            <wp:effectExtent l="0" t="0" r="0" b="5715"/>
            <wp:docPr id="871424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2477" name="Picture 1" descr="A screenshot of a computer&#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6229350" cy="2185035"/>
                    </a:xfrm>
                    <a:prstGeom prst="rect">
                      <a:avLst/>
                    </a:prstGeom>
                  </pic:spPr>
                </pic:pic>
              </a:graphicData>
            </a:graphic>
          </wp:inline>
        </w:drawing>
      </w:r>
    </w:p>
    <w:p w14:paraId="2CF5F357" w14:textId="782FB06D" w:rsidR="00097746" w:rsidRDefault="00097746" w:rsidP="00097746">
      <w:pPr>
        <w:pStyle w:val="Caption"/>
        <w:spacing w:line="360" w:lineRule="auto"/>
        <w:jc w:val="center"/>
        <w:rPr>
          <w:color w:val="auto"/>
          <w:sz w:val="22"/>
          <w:szCs w:val="22"/>
        </w:rPr>
      </w:pPr>
      <w:bookmarkStart w:id="495" w:name="_Toc135163645"/>
      <w:bookmarkStart w:id="496" w:name="_Toc135163760"/>
      <w:bookmarkStart w:id="497" w:name="_Toc137473416"/>
      <w:r w:rsidRPr="00D8618B">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69</w:t>
      </w:r>
      <w:r>
        <w:rPr>
          <w:color w:val="auto"/>
          <w:sz w:val="22"/>
          <w:szCs w:val="22"/>
        </w:rPr>
        <w:fldChar w:fldCharType="end"/>
      </w:r>
      <w:r w:rsidRPr="00D8618B">
        <w:rPr>
          <w:color w:val="auto"/>
          <w:sz w:val="22"/>
          <w:szCs w:val="22"/>
        </w:rPr>
        <w:t xml:space="preserve"> Luồng xử lý cho bảng Dim_Category</w:t>
      </w:r>
      <w:bookmarkEnd w:id="495"/>
      <w:bookmarkEnd w:id="496"/>
      <w:bookmarkEnd w:id="497"/>
    </w:p>
    <w:p w14:paraId="72851E4E" w14:textId="77777777" w:rsidR="00097746" w:rsidRDefault="00097746" w:rsidP="00097746">
      <w:pPr>
        <w:rPr>
          <w:lang w:val="en-US"/>
        </w:rPr>
      </w:pPr>
    </w:p>
    <w:p w14:paraId="77E88989" w14:textId="77777777" w:rsidR="00097746" w:rsidRDefault="00097746" w:rsidP="00097746">
      <w:pPr>
        <w:rPr>
          <w:lang w:val="en-US"/>
        </w:rPr>
      </w:pPr>
    </w:p>
    <w:p w14:paraId="2EF14448" w14:textId="77777777" w:rsidR="00097746" w:rsidRDefault="00097746" w:rsidP="00097746">
      <w:pPr>
        <w:rPr>
          <w:lang w:val="en-US"/>
        </w:rPr>
      </w:pPr>
    </w:p>
    <w:p w14:paraId="78D54D34" w14:textId="77777777" w:rsidR="00097746" w:rsidRDefault="00097746" w:rsidP="00097746">
      <w:pPr>
        <w:rPr>
          <w:lang w:val="en-US"/>
        </w:rPr>
      </w:pPr>
    </w:p>
    <w:p w14:paraId="29FFB5EF" w14:textId="77777777" w:rsidR="00097746" w:rsidRDefault="00097746" w:rsidP="00097746">
      <w:pPr>
        <w:rPr>
          <w:lang w:val="en-US"/>
        </w:rPr>
      </w:pPr>
    </w:p>
    <w:p w14:paraId="51F356FB" w14:textId="77777777" w:rsidR="00097746" w:rsidRDefault="00097746" w:rsidP="00097746">
      <w:pPr>
        <w:rPr>
          <w:lang w:val="en-US"/>
        </w:rPr>
      </w:pPr>
    </w:p>
    <w:p w14:paraId="7F5CCE1F" w14:textId="77777777" w:rsidR="00097746" w:rsidRDefault="00097746" w:rsidP="00097746">
      <w:pPr>
        <w:rPr>
          <w:lang w:val="en-US"/>
        </w:rPr>
      </w:pPr>
    </w:p>
    <w:p w14:paraId="265C6D87" w14:textId="77777777" w:rsidR="00097746" w:rsidRDefault="00097746" w:rsidP="00097746">
      <w:pPr>
        <w:rPr>
          <w:lang w:val="en-US"/>
        </w:rPr>
      </w:pPr>
    </w:p>
    <w:p w14:paraId="7788C1D9" w14:textId="77777777" w:rsidR="00187EAE" w:rsidRPr="0016225E" w:rsidRDefault="00187EAE" w:rsidP="00097746">
      <w:pPr>
        <w:rPr>
          <w:lang w:val="en-US"/>
        </w:rPr>
      </w:pPr>
    </w:p>
    <w:p w14:paraId="42E2AE08" w14:textId="77777777" w:rsidR="00097746" w:rsidRDefault="00097746" w:rsidP="00097746">
      <w:pPr>
        <w:spacing w:line="360" w:lineRule="auto"/>
      </w:pPr>
      <w:r w:rsidRPr="00D8618B">
        <w:rPr>
          <w:b/>
          <w:bCs/>
        </w:rPr>
        <w:lastRenderedPageBreak/>
        <w:t>-</w:t>
      </w:r>
      <w:r w:rsidRPr="00D8618B">
        <w:rPr>
          <w:b/>
          <w:bCs/>
          <w:lang w:val="en-US"/>
        </w:rPr>
        <w:t xml:space="preserve"> </w:t>
      </w:r>
      <w:r w:rsidRPr="00D8618B">
        <w:rPr>
          <w:b/>
          <w:bCs/>
        </w:rPr>
        <w:t>Bước 2</w:t>
      </w:r>
      <w:r w:rsidRPr="0098499F">
        <w:t xml:space="preserve">: Cấu hình OLE DB Source cho bước tạo bảng </w:t>
      </w:r>
      <w:r>
        <w:rPr>
          <w:lang w:val="en-US"/>
        </w:rPr>
        <w:t>Dim_Category</w:t>
      </w:r>
      <w:r w:rsidRPr="0098499F">
        <w:t>.</w:t>
      </w:r>
    </w:p>
    <w:p w14:paraId="0D3B4885" w14:textId="77777777" w:rsidR="00097746" w:rsidRDefault="00097746" w:rsidP="00097746">
      <w:pPr>
        <w:keepNext/>
        <w:spacing w:line="360" w:lineRule="auto"/>
      </w:pPr>
      <w:r>
        <w:rPr>
          <w:noProof/>
        </w:rPr>
        <w:drawing>
          <wp:inline distT="0" distB="0" distL="0" distR="0" wp14:anchorId="09E40750" wp14:editId="0BF92C55">
            <wp:extent cx="6229350" cy="6155690"/>
            <wp:effectExtent l="0" t="0" r="0" b="0"/>
            <wp:docPr id="1448981329" name="Picture 14489813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7681"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229350" cy="6155690"/>
                    </a:xfrm>
                    <a:prstGeom prst="rect">
                      <a:avLst/>
                    </a:prstGeom>
                  </pic:spPr>
                </pic:pic>
              </a:graphicData>
            </a:graphic>
          </wp:inline>
        </w:drawing>
      </w:r>
    </w:p>
    <w:p w14:paraId="3659C11A" w14:textId="00D5A628" w:rsidR="00097746" w:rsidRDefault="00097746" w:rsidP="00097746">
      <w:pPr>
        <w:pStyle w:val="Caption"/>
        <w:spacing w:line="360" w:lineRule="auto"/>
        <w:jc w:val="center"/>
        <w:rPr>
          <w:color w:val="auto"/>
          <w:sz w:val="22"/>
          <w:szCs w:val="22"/>
        </w:rPr>
      </w:pPr>
      <w:bookmarkStart w:id="498" w:name="_Toc135163646"/>
      <w:bookmarkStart w:id="499" w:name="_Toc135163761"/>
      <w:bookmarkStart w:id="500" w:name="_Toc137473417"/>
      <w:r w:rsidRPr="00E0443B">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70</w:t>
      </w:r>
      <w:r>
        <w:rPr>
          <w:color w:val="auto"/>
          <w:sz w:val="22"/>
          <w:szCs w:val="22"/>
        </w:rPr>
        <w:fldChar w:fldCharType="end"/>
      </w:r>
      <w:r w:rsidRPr="00E0443B">
        <w:rPr>
          <w:color w:val="auto"/>
          <w:sz w:val="22"/>
          <w:szCs w:val="22"/>
        </w:rPr>
        <w:t xml:space="preserve"> Chọn kết nối và bảng chứa dữ liệu cho Dim_Category</w:t>
      </w:r>
      <w:bookmarkEnd w:id="498"/>
      <w:bookmarkEnd w:id="499"/>
      <w:bookmarkEnd w:id="500"/>
    </w:p>
    <w:p w14:paraId="2C51D16C" w14:textId="77777777" w:rsidR="00097746" w:rsidRDefault="00097746" w:rsidP="00097746">
      <w:pPr>
        <w:rPr>
          <w:lang w:val="en-US"/>
        </w:rPr>
      </w:pPr>
    </w:p>
    <w:p w14:paraId="59DBE0F1" w14:textId="77777777" w:rsidR="00097746" w:rsidRDefault="00097746" w:rsidP="00097746">
      <w:pPr>
        <w:rPr>
          <w:lang w:val="en-US"/>
        </w:rPr>
      </w:pPr>
    </w:p>
    <w:p w14:paraId="63516D0B" w14:textId="77777777" w:rsidR="00097746" w:rsidRDefault="00097746" w:rsidP="00097746">
      <w:pPr>
        <w:rPr>
          <w:lang w:val="en-US"/>
        </w:rPr>
      </w:pPr>
    </w:p>
    <w:p w14:paraId="45D123A0" w14:textId="77777777" w:rsidR="00097746" w:rsidRDefault="00097746" w:rsidP="00097746">
      <w:pPr>
        <w:rPr>
          <w:lang w:val="en-US"/>
        </w:rPr>
      </w:pPr>
    </w:p>
    <w:p w14:paraId="035088CC" w14:textId="77777777" w:rsidR="00097746" w:rsidRDefault="00097746" w:rsidP="00097746">
      <w:pPr>
        <w:rPr>
          <w:lang w:val="en-US"/>
        </w:rPr>
      </w:pPr>
    </w:p>
    <w:p w14:paraId="439C9B27" w14:textId="77777777" w:rsidR="00097746" w:rsidRDefault="00097746" w:rsidP="00097746">
      <w:pPr>
        <w:rPr>
          <w:lang w:val="en-US"/>
        </w:rPr>
      </w:pPr>
    </w:p>
    <w:p w14:paraId="69F904FA" w14:textId="77777777" w:rsidR="00097746" w:rsidRPr="0016225E" w:rsidRDefault="00097746" w:rsidP="00097746">
      <w:pPr>
        <w:rPr>
          <w:lang w:val="en-US"/>
        </w:rPr>
      </w:pPr>
    </w:p>
    <w:p w14:paraId="1140EB8D" w14:textId="77777777" w:rsidR="00097746" w:rsidRDefault="00097746" w:rsidP="00097746">
      <w:pPr>
        <w:spacing w:line="360" w:lineRule="auto"/>
      </w:pPr>
      <w:r w:rsidRPr="00E0443B">
        <w:rPr>
          <w:b/>
          <w:bCs/>
        </w:rPr>
        <w:lastRenderedPageBreak/>
        <w:t>-</w:t>
      </w:r>
      <w:r w:rsidRPr="00E0443B">
        <w:rPr>
          <w:b/>
          <w:bCs/>
          <w:lang w:val="en-US"/>
        </w:rPr>
        <w:t xml:space="preserve"> </w:t>
      </w:r>
      <w:r w:rsidRPr="00E0443B">
        <w:rPr>
          <w:b/>
          <w:bCs/>
        </w:rPr>
        <w:t>Bước 3:</w:t>
      </w:r>
      <w:r w:rsidRPr="0098499F">
        <w:t xml:space="preserve"> Cấu hình Aggregate cho bước tạo bảng </w:t>
      </w:r>
      <w:r>
        <w:rPr>
          <w:lang w:val="en-US"/>
        </w:rPr>
        <w:t>Dim_Category</w:t>
      </w:r>
      <w:r w:rsidRPr="0098499F">
        <w:t>.</w:t>
      </w:r>
    </w:p>
    <w:p w14:paraId="029935F3" w14:textId="77777777" w:rsidR="00097746" w:rsidRDefault="00097746" w:rsidP="00097746">
      <w:pPr>
        <w:keepNext/>
        <w:spacing w:line="360" w:lineRule="auto"/>
      </w:pPr>
      <w:r>
        <w:rPr>
          <w:noProof/>
        </w:rPr>
        <w:drawing>
          <wp:inline distT="0" distB="0" distL="0" distR="0" wp14:anchorId="7126690E" wp14:editId="6999366B">
            <wp:extent cx="6229350" cy="6427470"/>
            <wp:effectExtent l="0" t="0" r="0" b="0"/>
            <wp:docPr id="991350853" name="Picture 1"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350853" name="Picture 1" descr="A screenshot of a computer screen&#10;&#10;Description automatically generated with medium confidence"/>
                    <pic:cNvPicPr/>
                  </pic:nvPicPr>
                  <pic:blipFill>
                    <a:blip r:embed="rId90">
                      <a:extLst>
                        <a:ext uri="{28A0092B-C50C-407E-A947-70E740481C1C}">
                          <a14:useLocalDpi xmlns:a14="http://schemas.microsoft.com/office/drawing/2010/main" val="0"/>
                        </a:ext>
                      </a:extLst>
                    </a:blip>
                    <a:stretch>
                      <a:fillRect/>
                    </a:stretch>
                  </pic:blipFill>
                  <pic:spPr>
                    <a:xfrm>
                      <a:off x="0" y="0"/>
                      <a:ext cx="6229350" cy="6427470"/>
                    </a:xfrm>
                    <a:prstGeom prst="rect">
                      <a:avLst/>
                    </a:prstGeom>
                  </pic:spPr>
                </pic:pic>
              </a:graphicData>
            </a:graphic>
          </wp:inline>
        </w:drawing>
      </w:r>
    </w:p>
    <w:p w14:paraId="4AB767D2" w14:textId="53BFA882" w:rsidR="00097746" w:rsidRDefault="00097746" w:rsidP="00097746">
      <w:pPr>
        <w:pStyle w:val="Caption"/>
        <w:spacing w:line="360" w:lineRule="auto"/>
        <w:jc w:val="center"/>
        <w:rPr>
          <w:color w:val="auto"/>
          <w:sz w:val="22"/>
          <w:szCs w:val="22"/>
        </w:rPr>
      </w:pPr>
      <w:bookmarkStart w:id="501" w:name="_Toc135163647"/>
      <w:bookmarkStart w:id="502" w:name="_Toc135163762"/>
      <w:bookmarkStart w:id="503" w:name="_Toc137473418"/>
      <w:r w:rsidRPr="006F3973">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71</w:t>
      </w:r>
      <w:r>
        <w:rPr>
          <w:color w:val="auto"/>
          <w:sz w:val="22"/>
          <w:szCs w:val="22"/>
        </w:rPr>
        <w:fldChar w:fldCharType="end"/>
      </w:r>
      <w:r w:rsidRPr="006F3973">
        <w:rPr>
          <w:color w:val="auto"/>
          <w:sz w:val="22"/>
          <w:szCs w:val="22"/>
        </w:rPr>
        <w:t xml:space="preserve"> Chọn thuộc tính cần thiết cho bảng Dim_Category</w:t>
      </w:r>
      <w:bookmarkEnd w:id="501"/>
      <w:bookmarkEnd w:id="502"/>
      <w:bookmarkEnd w:id="503"/>
    </w:p>
    <w:p w14:paraId="7916B423" w14:textId="77777777" w:rsidR="00097746" w:rsidRDefault="00097746" w:rsidP="00097746">
      <w:pPr>
        <w:rPr>
          <w:lang w:val="en-US"/>
        </w:rPr>
      </w:pPr>
    </w:p>
    <w:p w14:paraId="7709932E" w14:textId="77777777" w:rsidR="00097746" w:rsidRDefault="00097746" w:rsidP="00097746">
      <w:pPr>
        <w:rPr>
          <w:lang w:val="en-US"/>
        </w:rPr>
      </w:pPr>
    </w:p>
    <w:p w14:paraId="45603E47" w14:textId="77777777" w:rsidR="00097746" w:rsidRDefault="00097746" w:rsidP="00097746">
      <w:pPr>
        <w:rPr>
          <w:lang w:val="en-US"/>
        </w:rPr>
      </w:pPr>
    </w:p>
    <w:p w14:paraId="1841F94B" w14:textId="77777777" w:rsidR="00097746" w:rsidRDefault="00097746" w:rsidP="00097746">
      <w:pPr>
        <w:rPr>
          <w:lang w:val="en-US"/>
        </w:rPr>
      </w:pPr>
    </w:p>
    <w:p w14:paraId="3605815F" w14:textId="77777777" w:rsidR="00097746" w:rsidRDefault="00097746" w:rsidP="00097746">
      <w:pPr>
        <w:rPr>
          <w:lang w:val="en-US"/>
        </w:rPr>
      </w:pPr>
    </w:p>
    <w:p w14:paraId="0C40EC29" w14:textId="77777777" w:rsidR="00097746" w:rsidRPr="0016225E" w:rsidRDefault="00097746" w:rsidP="00097746">
      <w:pPr>
        <w:rPr>
          <w:lang w:val="en-US"/>
        </w:rPr>
      </w:pPr>
    </w:p>
    <w:p w14:paraId="31B0A1C9" w14:textId="77777777" w:rsidR="00097746" w:rsidRDefault="00097746" w:rsidP="00097746">
      <w:pPr>
        <w:spacing w:line="360" w:lineRule="auto"/>
      </w:pPr>
      <w:r w:rsidRPr="006F3973">
        <w:rPr>
          <w:b/>
          <w:bCs/>
        </w:rPr>
        <w:lastRenderedPageBreak/>
        <w:t>-</w:t>
      </w:r>
      <w:r w:rsidRPr="006F3973">
        <w:rPr>
          <w:b/>
          <w:bCs/>
          <w:lang w:val="en-US"/>
        </w:rPr>
        <w:t xml:space="preserve"> </w:t>
      </w:r>
      <w:r w:rsidRPr="006F3973">
        <w:rPr>
          <w:b/>
          <w:bCs/>
        </w:rPr>
        <w:t>Bước 4:</w:t>
      </w:r>
      <w:r w:rsidRPr="0098499F">
        <w:t xml:space="preserve"> Cấu hình Sort cho bước tạo bảng </w:t>
      </w:r>
      <w:r>
        <w:rPr>
          <w:lang w:val="en-US"/>
        </w:rPr>
        <w:t>Dim_Category</w:t>
      </w:r>
      <w:r w:rsidRPr="0098499F">
        <w:t>.</w:t>
      </w:r>
    </w:p>
    <w:p w14:paraId="603B5B08" w14:textId="77777777" w:rsidR="00097746" w:rsidRDefault="00097746" w:rsidP="00097746">
      <w:pPr>
        <w:keepNext/>
        <w:spacing w:line="360" w:lineRule="auto"/>
      </w:pPr>
      <w:r>
        <w:rPr>
          <w:noProof/>
        </w:rPr>
        <w:drawing>
          <wp:inline distT="0" distB="0" distL="0" distR="0" wp14:anchorId="35C99C49" wp14:editId="127D6833">
            <wp:extent cx="6229350" cy="6909435"/>
            <wp:effectExtent l="0" t="0" r="0" b="5715"/>
            <wp:docPr id="23704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4508" name="Picture 1" descr="A screenshot of a compute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229350" cy="6909435"/>
                    </a:xfrm>
                    <a:prstGeom prst="rect">
                      <a:avLst/>
                    </a:prstGeom>
                  </pic:spPr>
                </pic:pic>
              </a:graphicData>
            </a:graphic>
          </wp:inline>
        </w:drawing>
      </w:r>
    </w:p>
    <w:p w14:paraId="602038E4" w14:textId="315F3879" w:rsidR="00097746" w:rsidRDefault="00097746" w:rsidP="00097746">
      <w:pPr>
        <w:pStyle w:val="Caption"/>
        <w:spacing w:line="360" w:lineRule="auto"/>
        <w:jc w:val="center"/>
        <w:rPr>
          <w:color w:val="auto"/>
          <w:sz w:val="22"/>
          <w:szCs w:val="22"/>
        </w:rPr>
      </w:pPr>
      <w:bookmarkStart w:id="504" w:name="_Toc135163648"/>
      <w:bookmarkStart w:id="505" w:name="_Toc135163763"/>
      <w:bookmarkStart w:id="506" w:name="_Toc137473419"/>
      <w:r w:rsidRPr="00C7702C">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72</w:t>
      </w:r>
      <w:r>
        <w:rPr>
          <w:color w:val="auto"/>
          <w:sz w:val="22"/>
          <w:szCs w:val="22"/>
        </w:rPr>
        <w:fldChar w:fldCharType="end"/>
      </w:r>
      <w:r w:rsidRPr="00C7702C">
        <w:rPr>
          <w:color w:val="auto"/>
          <w:sz w:val="22"/>
          <w:szCs w:val="22"/>
        </w:rPr>
        <w:t xml:space="preserve"> Chọn những thuộc tính cần Sort cho bảng Dim_Category</w:t>
      </w:r>
      <w:bookmarkEnd w:id="504"/>
      <w:bookmarkEnd w:id="505"/>
      <w:bookmarkEnd w:id="506"/>
    </w:p>
    <w:p w14:paraId="4F336DC0" w14:textId="77777777" w:rsidR="00097746" w:rsidRDefault="00097746" w:rsidP="00097746">
      <w:pPr>
        <w:rPr>
          <w:lang w:val="en-US"/>
        </w:rPr>
      </w:pPr>
    </w:p>
    <w:p w14:paraId="03064050" w14:textId="77777777" w:rsidR="00097746" w:rsidRDefault="00097746" w:rsidP="00097746">
      <w:pPr>
        <w:rPr>
          <w:lang w:val="en-US"/>
        </w:rPr>
      </w:pPr>
    </w:p>
    <w:p w14:paraId="21DDDD35" w14:textId="77777777" w:rsidR="00097746" w:rsidRDefault="00097746" w:rsidP="00097746">
      <w:pPr>
        <w:rPr>
          <w:lang w:val="en-US"/>
        </w:rPr>
      </w:pPr>
    </w:p>
    <w:p w14:paraId="577C112C" w14:textId="77777777" w:rsidR="00097746" w:rsidRPr="0016225E" w:rsidRDefault="00097746" w:rsidP="00097746">
      <w:pPr>
        <w:rPr>
          <w:lang w:val="en-US"/>
        </w:rPr>
      </w:pPr>
    </w:p>
    <w:p w14:paraId="4DABAA70" w14:textId="77777777" w:rsidR="00097746" w:rsidRDefault="00097746" w:rsidP="00097746">
      <w:pPr>
        <w:spacing w:line="360" w:lineRule="auto"/>
      </w:pPr>
      <w:r w:rsidRPr="00C7702C">
        <w:rPr>
          <w:b/>
          <w:bCs/>
        </w:rPr>
        <w:lastRenderedPageBreak/>
        <w:t xml:space="preserve">- Bước </w:t>
      </w:r>
      <w:r w:rsidRPr="00C7702C">
        <w:rPr>
          <w:b/>
          <w:bCs/>
          <w:lang w:val="en-US"/>
        </w:rPr>
        <w:t>5</w:t>
      </w:r>
      <w:r w:rsidRPr="00C7702C">
        <w:rPr>
          <w:b/>
          <w:bCs/>
        </w:rPr>
        <w:t>:</w:t>
      </w:r>
      <w:r w:rsidRPr="0098499F">
        <w:t xml:space="preserve"> Cấu hình OLE DB Destination cho bước tạo bảng </w:t>
      </w:r>
      <w:r>
        <w:rPr>
          <w:lang w:val="en-US"/>
        </w:rPr>
        <w:t>Dim_Category</w:t>
      </w:r>
      <w:r w:rsidRPr="0098499F">
        <w:t>.</w:t>
      </w:r>
    </w:p>
    <w:p w14:paraId="4DB66247" w14:textId="77777777" w:rsidR="00097746" w:rsidRDefault="00097746" w:rsidP="00097746">
      <w:pPr>
        <w:keepNext/>
        <w:spacing w:line="360" w:lineRule="auto"/>
      </w:pPr>
      <w:r>
        <w:rPr>
          <w:noProof/>
        </w:rPr>
        <w:drawing>
          <wp:inline distT="0" distB="0" distL="0" distR="0" wp14:anchorId="70133189" wp14:editId="2B6039C6">
            <wp:extent cx="6229350" cy="6507480"/>
            <wp:effectExtent l="0" t="0" r="0" b="7620"/>
            <wp:docPr id="18298401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40189" name="Picture 1" descr="A screenshot of a compute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6229350" cy="6507480"/>
                    </a:xfrm>
                    <a:prstGeom prst="rect">
                      <a:avLst/>
                    </a:prstGeom>
                  </pic:spPr>
                </pic:pic>
              </a:graphicData>
            </a:graphic>
          </wp:inline>
        </w:drawing>
      </w:r>
    </w:p>
    <w:p w14:paraId="68E52498" w14:textId="784E987C" w:rsidR="00097746" w:rsidRPr="00723729" w:rsidRDefault="00097746" w:rsidP="00097746">
      <w:pPr>
        <w:pStyle w:val="Caption"/>
        <w:spacing w:line="360" w:lineRule="auto"/>
        <w:jc w:val="center"/>
        <w:rPr>
          <w:color w:val="auto"/>
          <w:sz w:val="22"/>
          <w:szCs w:val="22"/>
        </w:rPr>
      </w:pPr>
      <w:bookmarkStart w:id="507" w:name="_Toc135163649"/>
      <w:bookmarkStart w:id="508" w:name="_Toc135163764"/>
      <w:bookmarkStart w:id="509" w:name="_Toc137473420"/>
      <w:r w:rsidRPr="00723729">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73</w:t>
      </w:r>
      <w:r>
        <w:rPr>
          <w:color w:val="auto"/>
          <w:sz w:val="22"/>
          <w:szCs w:val="22"/>
        </w:rPr>
        <w:fldChar w:fldCharType="end"/>
      </w:r>
      <w:r w:rsidRPr="00723729">
        <w:rPr>
          <w:color w:val="auto"/>
          <w:sz w:val="22"/>
          <w:szCs w:val="22"/>
        </w:rPr>
        <w:t xml:space="preserve"> Tạo mới bảng Dim_ Category ở database</w:t>
      </w:r>
      <w:bookmarkEnd w:id="507"/>
      <w:bookmarkEnd w:id="508"/>
      <w:bookmarkEnd w:id="509"/>
    </w:p>
    <w:p w14:paraId="39B9BD27" w14:textId="77777777" w:rsidR="00097746" w:rsidRDefault="00097746" w:rsidP="00097746">
      <w:pPr>
        <w:keepNext/>
        <w:spacing w:line="360" w:lineRule="auto"/>
      </w:pPr>
      <w:r>
        <w:rPr>
          <w:noProof/>
        </w:rPr>
        <w:lastRenderedPageBreak/>
        <w:drawing>
          <wp:inline distT="0" distB="0" distL="0" distR="0" wp14:anchorId="25953513" wp14:editId="6821F311">
            <wp:extent cx="6229350" cy="6115050"/>
            <wp:effectExtent l="0" t="0" r="0" b="0"/>
            <wp:docPr id="17716856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685652" name="Picture 1" descr="A screenshot of a computer&#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6229350" cy="6115050"/>
                    </a:xfrm>
                    <a:prstGeom prst="rect">
                      <a:avLst/>
                    </a:prstGeom>
                  </pic:spPr>
                </pic:pic>
              </a:graphicData>
            </a:graphic>
          </wp:inline>
        </w:drawing>
      </w:r>
    </w:p>
    <w:p w14:paraId="259A4428" w14:textId="6ED210DD" w:rsidR="00097746" w:rsidRDefault="00097746" w:rsidP="00097746">
      <w:pPr>
        <w:pStyle w:val="Caption"/>
        <w:spacing w:line="360" w:lineRule="auto"/>
        <w:jc w:val="center"/>
        <w:rPr>
          <w:color w:val="auto"/>
          <w:sz w:val="22"/>
          <w:szCs w:val="22"/>
        </w:rPr>
      </w:pPr>
      <w:bookmarkStart w:id="510" w:name="_Toc135163650"/>
      <w:bookmarkStart w:id="511" w:name="_Toc135163765"/>
      <w:bookmarkStart w:id="512" w:name="_Toc137473421"/>
      <w:r w:rsidRPr="00723729">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74</w:t>
      </w:r>
      <w:r>
        <w:rPr>
          <w:color w:val="auto"/>
          <w:sz w:val="22"/>
          <w:szCs w:val="22"/>
        </w:rPr>
        <w:fldChar w:fldCharType="end"/>
      </w:r>
      <w:r w:rsidRPr="00723729">
        <w:rPr>
          <w:color w:val="auto"/>
          <w:sz w:val="22"/>
          <w:szCs w:val="22"/>
        </w:rPr>
        <w:t xml:space="preserve"> Kiểm tra mapping các thuộc tính Dim_Category</w:t>
      </w:r>
      <w:bookmarkEnd w:id="510"/>
      <w:bookmarkEnd w:id="511"/>
      <w:bookmarkEnd w:id="512"/>
    </w:p>
    <w:p w14:paraId="2A3574D8" w14:textId="77777777" w:rsidR="00097746" w:rsidRDefault="00097746" w:rsidP="00097746">
      <w:pPr>
        <w:rPr>
          <w:lang w:val="en-US"/>
        </w:rPr>
      </w:pPr>
    </w:p>
    <w:p w14:paraId="5FD052CA" w14:textId="77777777" w:rsidR="00097746" w:rsidRDefault="00097746" w:rsidP="00097746">
      <w:pPr>
        <w:rPr>
          <w:lang w:val="en-US"/>
        </w:rPr>
      </w:pPr>
    </w:p>
    <w:p w14:paraId="560504CB" w14:textId="77777777" w:rsidR="00097746" w:rsidRDefault="00097746" w:rsidP="00097746">
      <w:pPr>
        <w:rPr>
          <w:lang w:val="en-US"/>
        </w:rPr>
      </w:pPr>
    </w:p>
    <w:p w14:paraId="1995D1CA" w14:textId="77777777" w:rsidR="00097746" w:rsidRDefault="00097746" w:rsidP="00097746">
      <w:pPr>
        <w:rPr>
          <w:lang w:val="en-US"/>
        </w:rPr>
      </w:pPr>
    </w:p>
    <w:p w14:paraId="239DF765" w14:textId="77777777" w:rsidR="00097746" w:rsidRDefault="00097746" w:rsidP="00097746">
      <w:pPr>
        <w:rPr>
          <w:lang w:val="en-US"/>
        </w:rPr>
      </w:pPr>
    </w:p>
    <w:p w14:paraId="7E289C54" w14:textId="77777777" w:rsidR="00097746" w:rsidRDefault="00097746" w:rsidP="00097746">
      <w:pPr>
        <w:rPr>
          <w:lang w:val="en-US"/>
        </w:rPr>
      </w:pPr>
    </w:p>
    <w:p w14:paraId="77023D05" w14:textId="77777777" w:rsidR="00097746" w:rsidRDefault="00097746" w:rsidP="00097746">
      <w:pPr>
        <w:rPr>
          <w:lang w:val="en-US"/>
        </w:rPr>
      </w:pPr>
    </w:p>
    <w:p w14:paraId="2BEBE86C" w14:textId="77777777" w:rsidR="00097746" w:rsidRPr="00FC3B86" w:rsidRDefault="00097746" w:rsidP="00097746">
      <w:pPr>
        <w:rPr>
          <w:lang w:val="en-US"/>
        </w:rPr>
      </w:pPr>
    </w:p>
    <w:p w14:paraId="1440379A" w14:textId="77777777" w:rsidR="00097746" w:rsidRDefault="00097746" w:rsidP="00097746">
      <w:pPr>
        <w:spacing w:line="360" w:lineRule="auto"/>
      </w:pPr>
      <w:r w:rsidRPr="00723729">
        <w:rPr>
          <w:b/>
          <w:bCs/>
        </w:rPr>
        <w:lastRenderedPageBreak/>
        <w:t>-</w:t>
      </w:r>
      <w:r w:rsidRPr="00723729">
        <w:rPr>
          <w:b/>
          <w:bCs/>
          <w:lang w:val="en-US"/>
        </w:rPr>
        <w:t xml:space="preserve"> </w:t>
      </w:r>
      <w:r w:rsidRPr="00723729">
        <w:rPr>
          <w:b/>
          <w:bCs/>
        </w:rPr>
        <w:t xml:space="preserve">Bước </w:t>
      </w:r>
      <w:r w:rsidRPr="00723729">
        <w:rPr>
          <w:b/>
          <w:bCs/>
          <w:lang w:val="en-US"/>
        </w:rPr>
        <w:t>6</w:t>
      </w:r>
      <w:r w:rsidRPr="00723729">
        <w:rPr>
          <w:b/>
          <w:bCs/>
        </w:rPr>
        <w:t>:</w:t>
      </w:r>
      <w:r w:rsidRPr="005A1C54">
        <w:t xml:space="preserve"> Kiểm tra trạng thái luồng xử lý cho bước tạo bảng </w:t>
      </w:r>
      <w:r>
        <w:rPr>
          <w:lang w:val="en-US"/>
        </w:rPr>
        <w:t>Dim_Category</w:t>
      </w:r>
      <w:r w:rsidRPr="005A1C54">
        <w:t>.</w:t>
      </w:r>
    </w:p>
    <w:p w14:paraId="7EA1C38B" w14:textId="77777777" w:rsidR="00097746" w:rsidRDefault="00097746" w:rsidP="00097746">
      <w:pPr>
        <w:keepNext/>
        <w:spacing w:line="360" w:lineRule="auto"/>
      </w:pPr>
      <w:r>
        <w:rPr>
          <w:noProof/>
        </w:rPr>
        <w:drawing>
          <wp:inline distT="0" distB="0" distL="0" distR="0" wp14:anchorId="7976B2DB" wp14:editId="59B87A09">
            <wp:extent cx="6229350" cy="2169795"/>
            <wp:effectExtent l="0" t="0" r="0" b="1905"/>
            <wp:docPr id="166412613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26138" name="Picture 1" descr="A screenshot of a computer&#10;&#10;Description automatically generated with medium confidence"/>
                    <pic:cNvPicPr/>
                  </pic:nvPicPr>
                  <pic:blipFill>
                    <a:blip r:embed="rId94">
                      <a:extLst>
                        <a:ext uri="{28A0092B-C50C-407E-A947-70E740481C1C}">
                          <a14:useLocalDpi xmlns:a14="http://schemas.microsoft.com/office/drawing/2010/main" val="0"/>
                        </a:ext>
                      </a:extLst>
                    </a:blip>
                    <a:stretch>
                      <a:fillRect/>
                    </a:stretch>
                  </pic:blipFill>
                  <pic:spPr>
                    <a:xfrm>
                      <a:off x="0" y="0"/>
                      <a:ext cx="6229350" cy="2169795"/>
                    </a:xfrm>
                    <a:prstGeom prst="rect">
                      <a:avLst/>
                    </a:prstGeom>
                  </pic:spPr>
                </pic:pic>
              </a:graphicData>
            </a:graphic>
          </wp:inline>
        </w:drawing>
      </w:r>
    </w:p>
    <w:p w14:paraId="1ED798F8" w14:textId="7B9D0DC4" w:rsidR="00097746" w:rsidRPr="001E6BA2" w:rsidRDefault="00097746" w:rsidP="00097746">
      <w:pPr>
        <w:pStyle w:val="Caption"/>
        <w:spacing w:line="360" w:lineRule="auto"/>
        <w:jc w:val="center"/>
        <w:rPr>
          <w:color w:val="auto"/>
          <w:sz w:val="22"/>
          <w:szCs w:val="22"/>
        </w:rPr>
      </w:pPr>
      <w:bookmarkStart w:id="513" w:name="_Toc135163651"/>
      <w:bookmarkStart w:id="514" w:name="_Toc135163766"/>
      <w:bookmarkStart w:id="515" w:name="_Toc137473422"/>
      <w:r w:rsidRPr="0002762F">
        <w:rPr>
          <w:color w:val="auto"/>
          <w:sz w:val="22"/>
          <w:szCs w:val="22"/>
        </w:rPr>
        <w:t xml:space="preserve">Hình </w:t>
      </w:r>
      <w:r>
        <w:rPr>
          <w:color w:val="auto"/>
          <w:sz w:val="22"/>
          <w:szCs w:val="22"/>
        </w:rPr>
        <w:fldChar w:fldCharType="begin"/>
      </w:r>
      <w:r>
        <w:rPr>
          <w:color w:val="auto"/>
          <w:sz w:val="22"/>
          <w:szCs w:val="22"/>
        </w:rPr>
        <w:instrText xml:space="preserve"> STYLEREF 2 \s </w:instrText>
      </w:r>
      <w:r>
        <w:rPr>
          <w:color w:val="auto"/>
          <w:sz w:val="22"/>
          <w:szCs w:val="22"/>
        </w:rPr>
        <w:fldChar w:fldCharType="separate"/>
      </w:r>
      <w:r w:rsidR="000C0337">
        <w:rPr>
          <w:noProof/>
          <w:color w:val="auto"/>
          <w:sz w:val="22"/>
          <w:szCs w:val="22"/>
        </w:rPr>
        <w:t>2.2</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Hình \* ARABIC \s 2 </w:instrText>
      </w:r>
      <w:r>
        <w:rPr>
          <w:color w:val="auto"/>
          <w:sz w:val="22"/>
          <w:szCs w:val="22"/>
        </w:rPr>
        <w:fldChar w:fldCharType="separate"/>
      </w:r>
      <w:r w:rsidR="000C0337">
        <w:rPr>
          <w:noProof/>
          <w:color w:val="auto"/>
          <w:sz w:val="22"/>
          <w:szCs w:val="22"/>
        </w:rPr>
        <w:t>75</w:t>
      </w:r>
      <w:r>
        <w:rPr>
          <w:color w:val="auto"/>
          <w:sz w:val="22"/>
          <w:szCs w:val="22"/>
        </w:rPr>
        <w:fldChar w:fldCharType="end"/>
      </w:r>
      <w:r w:rsidRPr="0002762F">
        <w:rPr>
          <w:color w:val="auto"/>
          <w:sz w:val="22"/>
          <w:szCs w:val="22"/>
        </w:rPr>
        <w:t xml:space="preserve"> Trạng thái luồng xử lý cho bảng Dim_Category</w:t>
      </w:r>
      <w:bookmarkEnd w:id="513"/>
      <w:bookmarkEnd w:id="514"/>
      <w:bookmarkEnd w:id="515"/>
    </w:p>
    <w:p w14:paraId="5014241B" w14:textId="77777777" w:rsidR="00097746" w:rsidRDefault="00097746" w:rsidP="007747FC">
      <w:pPr>
        <w:pStyle w:val="Style1"/>
      </w:pPr>
      <w:r>
        <w:t xml:space="preserve"> </w:t>
      </w:r>
      <w:bookmarkStart w:id="516" w:name="_Toc135163527"/>
      <w:r>
        <w:t>Tạo bảng Dim_Item</w:t>
      </w:r>
      <w:bookmarkEnd w:id="516"/>
    </w:p>
    <w:p w14:paraId="2FB9FA9F" w14:textId="77777777" w:rsidR="00097746" w:rsidRDefault="00097746" w:rsidP="00097746">
      <w:pPr>
        <w:spacing w:line="360" w:lineRule="auto"/>
      </w:pPr>
      <w:r w:rsidRPr="001E6BA2">
        <w:rPr>
          <w:b/>
          <w:bCs/>
          <w:lang w:val="en-US"/>
        </w:rPr>
        <w:t xml:space="preserve">- </w:t>
      </w:r>
      <w:r w:rsidRPr="001E6BA2">
        <w:rPr>
          <w:b/>
          <w:bCs/>
        </w:rPr>
        <w:t>Bước 1:</w:t>
      </w:r>
      <w:r w:rsidRPr="0098499F">
        <w:t xml:space="preserve"> Tạo luồng xử lý cho bước tạo bảng </w:t>
      </w:r>
      <w:r>
        <w:rPr>
          <w:lang w:val="en-US"/>
        </w:rPr>
        <w:t>Dim_Item</w:t>
      </w:r>
      <w:r w:rsidRPr="0098499F">
        <w:t>.</w:t>
      </w:r>
    </w:p>
    <w:p w14:paraId="0CD0854C" w14:textId="77777777" w:rsidR="00097746" w:rsidRDefault="00097746" w:rsidP="00097746">
      <w:pPr>
        <w:keepNext/>
        <w:spacing w:line="360" w:lineRule="auto"/>
      </w:pPr>
      <w:r>
        <w:rPr>
          <w:noProof/>
        </w:rPr>
        <w:drawing>
          <wp:inline distT="0" distB="0" distL="0" distR="0" wp14:anchorId="152E9C7D" wp14:editId="38362C7F">
            <wp:extent cx="6229350" cy="2225040"/>
            <wp:effectExtent l="0" t="0" r="0" b="3810"/>
            <wp:docPr id="785717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717163" name="Picture 1" descr="A screenshot of a compute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6229350" cy="2225040"/>
                    </a:xfrm>
                    <a:prstGeom prst="rect">
                      <a:avLst/>
                    </a:prstGeom>
                  </pic:spPr>
                </pic:pic>
              </a:graphicData>
            </a:graphic>
          </wp:inline>
        </w:drawing>
      </w:r>
    </w:p>
    <w:p w14:paraId="36967ECA" w14:textId="6E493059" w:rsidR="00097746" w:rsidRDefault="00097746" w:rsidP="00097746">
      <w:pPr>
        <w:pStyle w:val="Caption"/>
        <w:spacing w:line="360" w:lineRule="auto"/>
        <w:jc w:val="center"/>
        <w:rPr>
          <w:sz w:val="22"/>
          <w:szCs w:val="22"/>
        </w:rPr>
      </w:pPr>
      <w:bookmarkStart w:id="517" w:name="_Toc135163652"/>
      <w:bookmarkStart w:id="518" w:name="_Toc135163767"/>
      <w:bookmarkStart w:id="519" w:name="_Toc137473423"/>
      <w:r w:rsidRPr="001E6BA2">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76</w:t>
      </w:r>
      <w:r>
        <w:rPr>
          <w:sz w:val="22"/>
          <w:szCs w:val="22"/>
        </w:rPr>
        <w:fldChar w:fldCharType="end"/>
      </w:r>
      <w:r w:rsidRPr="001E6BA2">
        <w:rPr>
          <w:sz w:val="22"/>
          <w:szCs w:val="22"/>
        </w:rPr>
        <w:t xml:space="preserve"> Luồng xử lý cho bảng Dim_Item</w:t>
      </w:r>
      <w:bookmarkEnd w:id="517"/>
      <w:bookmarkEnd w:id="518"/>
      <w:bookmarkEnd w:id="519"/>
    </w:p>
    <w:p w14:paraId="468ADE7A" w14:textId="77777777" w:rsidR="00097746" w:rsidRDefault="00097746" w:rsidP="00097746">
      <w:pPr>
        <w:rPr>
          <w:lang w:val="en-US"/>
        </w:rPr>
      </w:pPr>
    </w:p>
    <w:p w14:paraId="5885D904" w14:textId="77777777" w:rsidR="00097746" w:rsidRDefault="00097746" w:rsidP="00097746">
      <w:pPr>
        <w:rPr>
          <w:lang w:val="en-US"/>
        </w:rPr>
      </w:pPr>
    </w:p>
    <w:p w14:paraId="21E36178" w14:textId="77777777" w:rsidR="00097746" w:rsidRDefault="00097746" w:rsidP="00097746">
      <w:pPr>
        <w:rPr>
          <w:lang w:val="en-US"/>
        </w:rPr>
      </w:pPr>
    </w:p>
    <w:p w14:paraId="2B1F0B77" w14:textId="77777777" w:rsidR="00097746" w:rsidRDefault="00097746" w:rsidP="00097746">
      <w:pPr>
        <w:rPr>
          <w:lang w:val="en-US"/>
        </w:rPr>
      </w:pPr>
    </w:p>
    <w:p w14:paraId="6107AA06" w14:textId="77777777" w:rsidR="00097746" w:rsidRDefault="00097746" w:rsidP="00097746">
      <w:pPr>
        <w:rPr>
          <w:lang w:val="en-US"/>
        </w:rPr>
      </w:pPr>
    </w:p>
    <w:p w14:paraId="7E128131" w14:textId="77777777" w:rsidR="00097746" w:rsidRDefault="00097746" w:rsidP="00097746">
      <w:pPr>
        <w:rPr>
          <w:lang w:val="en-US"/>
        </w:rPr>
      </w:pPr>
    </w:p>
    <w:p w14:paraId="26F32CEA" w14:textId="77777777" w:rsidR="00097746" w:rsidRDefault="00097746" w:rsidP="00097746">
      <w:pPr>
        <w:rPr>
          <w:lang w:val="en-US"/>
        </w:rPr>
      </w:pPr>
    </w:p>
    <w:p w14:paraId="5A0EC713" w14:textId="77777777" w:rsidR="00097746" w:rsidRDefault="00097746" w:rsidP="00097746">
      <w:pPr>
        <w:rPr>
          <w:lang w:val="en-US"/>
        </w:rPr>
      </w:pPr>
    </w:p>
    <w:p w14:paraId="0974A493" w14:textId="77777777" w:rsidR="00187EAE" w:rsidRPr="00FC3B86" w:rsidRDefault="00187EAE" w:rsidP="00097746">
      <w:pPr>
        <w:rPr>
          <w:lang w:val="en-US"/>
        </w:rPr>
      </w:pPr>
    </w:p>
    <w:p w14:paraId="03F81B58" w14:textId="77777777" w:rsidR="00097746" w:rsidRDefault="00097746" w:rsidP="00097746">
      <w:pPr>
        <w:spacing w:line="360" w:lineRule="auto"/>
      </w:pPr>
      <w:r w:rsidRPr="001E6BA2">
        <w:rPr>
          <w:b/>
          <w:bCs/>
        </w:rPr>
        <w:lastRenderedPageBreak/>
        <w:t>-</w:t>
      </w:r>
      <w:r w:rsidRPr="001E6BA2">
        <w:rPr>
          <w:b/>
          <w:bCs/>
          <w:lang w:val="en-US"/>
        </w:rPr>
        <w:t xml:space="preserve"> </w:t>
      </w:r>
      <w:r w:rsidRPr="001E6BA2">
        <w:rPr>
          <w:b/>
          <w:bCs/>
        </w:rPr>
        <w:t>Bước 2:</w:t>
      </w:r>
      <w:r w:rsidRPr="0098499F">
        <w:t xml:space="preserve"> Cấu hình OLE DB Source cho bước tạo bảng </w:t>
      </w:r>
      <w:r>
        <w:rPr>
          <w:lang w:val="en-US"/>
        </w:rPr>
        <w:t>Dim_Item</w:t>
      </w:r>
      <w:r w:rsidRPr="0098499F">
        <w:t>.</w:t>
      </w:r>
    </w:p>
    <w:p w14:paraId="603DA09C" w14:textId="77777777" w:rsidR="00097746" w:rsidRDefault="00097746" w:rsidP="00097746">
      <w:pPr>
        <w:keepNext/>
        <w:spacing w:line="360" w:lineRule="auto"/>
      </w:pPr>
      <w:r>
        <w:rPr>
          <w:noProof/>
        </w:rPr>
        <w:drawing>
          <wp:inline distT="0" distB="0" distL="0" distR="0" wp14:anchorId="1155C9C0" wp14:editId="2329746A">
            <wp:extent cx="6229350" cy="6155690"/>
            <wp:effectExtent l="0" t="0" r="0" b="0"/>
            <wp:docPr id="545965238" name="Picture 5459652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7681"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229350" cy="6155690"/>
                    </a:xfrm>
                    <a:prstGeom prst="rect">
                      <a:avLst/>
                    </a:prstGeom>
                  </pic:spPr>
                </pic:pic>
              </a:graphicData>
            </a:graphic>
          </wp:inline>
        </w:drawing>
      </w:r>
    </w:p>
    <w:p w14:paraId="37476FDE" w14:textId="4588D777" w:rsidR="00097746" w:rsidRDefault="00097746" w:rsidP="00097746">
      <w:pPr>
        <w:pStyle w:val="Caption"/>
        <w:spacing w:line="360" w:lineRule="auto"/>
        <w:jc w:val="center"/>
        <w:rPr>
          <w:sz w:val="22"/>
          <w:szCs w:val="22"/>
        </w:rPr>
      </w:pPr>
      <w:bookmarkStart w:id="520" w:name="_Toc135163653"/>
      <w:bookmarkStart w:id="521" w:name="_Toc135163768"/>
      <w:bookmarkStart w:id="522" w:name="_Toc137473424"/>
      <w:r w:rsidRPr="00D45B81">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77</w:t>
      </w:r>
      <w:r>
        <w:rPr>
          <w:sz w:val="22"/>
          <w:szCs w:val="22"/>
        </w:rPr>
        <w:fldChar w:fldCharType="end"/>
      </w:r>
      <w:r w:rsidRPr="00D45B81">
        <w:rPr>
          <w:sz w:val="22"/>
          <w:szCs w:val="22"/>
        </w:rPr>
        <w:t xml:space="preserve"> Chọn kết nối và bảng chứa dữ liệu cho Dim_Item</w:t>
      </w:r>
      <w:bookmarkEnd w:id="520"/>
      <w:bookmarkEnd w:id="521"/>
      <w:bookmarkEnd w:id="522"/>
    </w:p>
    <w:p w14:paraId="4A9B6067" w14:textId="77777777" w:rsidR="00097746" w:rsidRDefault="00097746" w:rsidP="00097746">
      <w:pPr>
        <w:rPr>
          <w:lang w:val="en-US"/>
        </w:rPr>
      </w:pPr>
    </w:p>
    <w:p w14:paraId="45CE3791" w14:textId="77777777" w:rsidR="00097746" w:rsidRDefault="00097746" w:rsidP="00097746">
      <w:pPr>
        <w:rPr>
          <w:lang w:val="en-US"/>
        </w:rPr>
      </w:pPr>
    </w:p>
    <w:p w14:paraId="1336A1F3" w14:textId="77777777" w:rsidR="00097746" w:rsidRDefault="00097746" w:rsidP="00097746">
      <w:pPr>
        <w:rPr>
          <w:lang w:val="en-US"/>
        </w:rPr>
      </w:pPr>
    </w:p>
    <w:p w14:paraId="31EFACD0" w14:textId="77777777" w:rsidR="00097746" w:rsidRDefault="00097746" w:rsidP="00097746">
      <w:pPr>
        <w:rPr>
          <w:lang w:val="en-US"/>
        </w:rPr>
      </w:pPr>
    </w:p>
    <w:p w14:paraId="52C5709E" w14:textId="77777777" w:rsidR="00097746" w:rsidRDefault="00097746" w:rsidP="00097746">
      <w:pPr>
        <w:rPr>
          <w:lang w:val="en-US"/>
        </w:rPr>
      </w:pPr>
    </w:p>
    <w:p w14:paraId="7B7E3B0E" w14:textId="77777777" w:rsidR="00097746" w:rsidRDefault="00097746" w:rsidP="00097746">
      <w:pPr>
        <w:rPr>
          <w:lang w:val="en-US"/>
        </w:rPr>
      </w:pPr>
    </w:p>
    <w:p w14:paraId="34AC8A3D" w14:textId="77777777" w:rsidR="00097746" w:rsidRPr="00FC3B86" w:rsidRDefault="00097746" w:rsidP="00097746">
      <w:pPr>
        <w:rPr>
          <w:lang w:val="en-US"/>
        </w:rPr>
      </w:pPr>
    </w:p>
    <w:p w14:paraId="5A400D44" w14:textId="77777777" w:rsidR="00097746" w:rsidRDefault="00097746" w:rsidP="00097746">
      <w:pPr>
        <w:spacing w:line="360" w:lineRule="auto"/>
      </w:pPr>
      <w:r w:rsidRPr="00D45B81">
        <w:rPr>
          <w:b/>
          <w:bCs/>
        </w:rPr>
        <w:lastRenderedPageBreak/>
        <w:t>-</w:t>
      </w:r>
      <w:r w:rsidRPr="00D45B81">
        <w:rPr>
          <w:b/>
          <w:bCs/>
          <w:lang w:val="en-US"/>
        </w:rPr>
        <w:t xml:space="preserve"> </w:t>
      </w:r>
      <w:r w:rsidRPr="00D45B81">
        <w:rPr>
          <w:b/>
          <w:bCs/>
        </w:rPr>
        <w:t>Bước 3:</w:t>
      </w:r>
      <w:r w:rsidRPr="0098499F">
        <w:t xml:space="preserve"> Cấu hình Aggregate cho bước tạo bảng </w:t>
      </w:r>
      <w:r>
        <w:rPr>
          <w:lang w:val="en-US"/>
        </w:rPr>
        <w:t>Dim_Item</w:t>
      </w:r>
      <w:r w:rsidRPr="0098499F">
        <w:t>.</w:t>
      </w:r>
    </w:p>
    <w:p w14:paraId="6649D200" w14:textId="77777777" w:rsidR="00097746" w:rsidRDefault="00097746" w:rsidP="00097746">
      <w:pPr>
        <w:keepNext/>
        <w:spacing w:line="360" w:lineRule="auto"/>
      </w:pPr>
      <w:r>
        <w:rPr>
          <w:noProof/>
        </w:rPr>
        <w:drawing>
          <wp:inline distT="0" distB="0" distL="0" distR="0" wp14:anchorId="0863B9B0" wp14:editId="74D74ABC">
            <wp:extent cx="6229350" cy="6480175"/>
            <wp:effectExtent l="0" t="0" r="0" b="0"/>
            <wp:docPr id="1238972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72431" name="Picture 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229350" cy="6480175"/>
                    </a:xfrm>
                    <a:prstGeom prst="rect">
                      <a:avLst/>
                    </a:prstGeom>
                  </pic:spPr>
                </pic:pic>
              </a:graphicData>
            </a:graphic>
          </wp:inline>
        </w:drawing>
      </w:r>
    </w:p>
    <w:p w14:paraId="390A4435" w14:textId="231D29C4" w:rsidR="00097746" w:rsidRDefault="00097746" w:rsidP="00097746">
      <w:pPr>
        <w:pStyle w:val="Caption"/>
        <w:spacing w:line="360" w:lineRule="auto"/>
        <w:jc w:val="center"/>
        <w:rPr>
          <w:sz w:val="22"/>
          <w:szCs w:val="22"/>
        </w:rPr>
      </w:pPr>
      <w:bookmarkStart w:id="523" w:name="_Toc135163654"/>
      <w:bookmarkStart w:id="524" w:name="_Toc135163769"/>
      <w:bookmarkStart w:id="525" w:name="_Toc137473425"/>
      <w:r w:rsidRPr="00D45B81">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78</w:t>
      </w:r>
      <w:r>
        <w:rPr>
          <w:sz w:val="22"/>
          <w:szCs w:val="22"/>
        </w:rPr>
        <w:fldChar w:fldCharType="end"/>
      </w:r>
      <w:r w:rsidRPr="00D45B81">
        <w:rPr>
          <w:sz w:val="22"/>
          <w:szCs w:val="22"/>
        </w:rPr>
        <w:t xml:space="preserve"> Chọn thuộc tính cần thiết cho bảng Dim_Item</w:t>
      </w:r>
      <w:bookmarkEnd w:id="523"/>
      <w:bookmarkEnd w:id="524"/>
      <w:bookmarkEnd w:id="525"/>
    </w:p>
    <w:p w14:paraId="59E788E8" w14:textId="77777777" w:rsidR="00097746" w:rsidRDefault="00097746" w:rsidP="00097746">
      <w:pPr>
        <w:rPr>
          <w:lang w:val="en-US"/>
        </w:rPr>
      </w:pPr>
    </w:p>
    <w:p w14:paraId="227C1C73" w14:textId="77777777" w:rsidR="00097746" w:rsidRDefault="00097746" w:rsidP="00097746">
      <w:pPr>
        <w:rPr>
          <w:lang w:val="en-US"/>
        </w:rPr>
      </w:pPr>
    </w:p>
    <w:p w14:paraId="0E5C3E66" w14:textId="77777777" w:rsidR="00097746" w:rsidRDefault="00097746" w:rsidP="00097746">
      <w:pPr>
        <w:rPr>
          <w:lang w:val="en-US"/>
        </w:rPr>
      </w:pPr>
    </w:p>
    <w:p w14:paraId="03D281A3" w14:textId="77777777" w:rsidR="00097746" w:rsidRDefault="00097746" w:rsidP="00097746">
      <w:pPr>
        <w:rPr>
          <w:lang w:val="en-US"/>
        </w:rPr>
      </w:pPr>
    </w:p>
    <w:p w14:paraId="3DC3EEA1" w14:textId="77777777" w:rsidR="00097746" w:rsidRPr="00FC3B86" w:rsidRDefault="00097746" w:rsidP="00097746">
      <w:pPr>
        <w:rPr>
          <w:lang w:val="en-US"/>
        </w:rPr>
      </w:pPr>
    </w:p>
    <w:p w14:paraId="20A67AF8" w14:textId="77777777" w:rsidR="00097746" w:rsidRDefault="00097746" w:rsidP="00097746">
      <w:pPr>
        <w:spacing w:line="360" w:lineRule="auto"/>
      </w:pPr>
      <w:r w:rsidRPr="00D45B81">
        <w:rPr>
          <w:b/>
          <w:bCs/>
        </w:rPr>
        <w:lastRenderedPageBreak/>
        <w:t>-</w:t>
      </w:r>
      <w:r w:rsidRPr="00D45B81">
        <w:rPr>
          <w:b/>
          <w:bCs/>
          <w:lang w:val="en-US"/>
        </w:rPr>
        <w:t xml:space="preserve"> </w:t>
      </w:r>
      <w:r w:rsidRPr="00D45B81">
        <w:rPr>
          <w:b/>
          <w:bCs/>
        </w:rPr>
        <w:t>Bước 4:</w:t>
      </w:r>
      <w:r w:rsidRPr="0098499F">
        <w:t xml:space="preserve"> Cấu hình Sort cho bước tạo bảng </w:t>
      </w:r>
      <w:r>
        <w:rPr>
          <w:lang w:val="en-US"/>
        </w:rPr>
        <w:t>Dim_Item</w:t>
      </w:r>
      <w:r w:rsidRPr="0098499F">
        <w:t>.</w:t>
      </w:r>
    </w:p>
    <w:p w14:paraId="2DC845D3" w14:textId="77777777" w:rsidR="00097746" w:rsidRDefault="00097746" w:rsidP="00097746">
      <w:pPr>
        <w:keepNext/>
        <w:spacing w:line="360" w:lineRule="auto"/>
      </w:pPr>
      <w:r>
        <w:rPr>
          <w:noProof/>
        </w:rPr>
        <w:drawing>
          <wp:inline distT="0" distB="0" distL="0" distR="0" wp14:anchorId="025AF82D" wp14:editId="76EF7CC8">
            <wp:extent cx="6229350" cy="6918325"/>
            <wp:effectExtent l="0" t="0" r="0" b="0"/>
            <wp:docPr id="1353206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06999" name="Picture 1"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229350" cy="6918325"/>
                    </a:xfrm>
                    <a:prstGeom prst="rect">
                      <a:avLst/>
                    </a:prstGeom>
                  </pic:spPr>
                </pic:pic>
              </a:graphicData>
            </a:graphic>
          </wp:inline>
        </w:drawing>
      </w:r>
    </w:p>
    <w:p w14:paraId="772B7F4C" w14:textId="3D246643" w:rsidR="00097746" w:rsidRPr="00987396" w:rsidRDefault="00097746" w:rsidP="00097746">
      <w:pPr>
        <w:pStyle w:val="Caption"/>
        <w:spacing w:line="360" w:lineRule="auto"/>
        <w:jc w:val="center"/>
        <w:rPr>
          <w:sz w:val="22"/>
          <w:szCs w:val="22"/>
        </w:rPr>
      </w:pPr>
      <w:bookmarkStart w:id="526" w:name="_Toc135163655"/>
      <w:bookmarkStart w:id="527" w:name="_Toc135163770"/>
      <w:bookmarkStart w:id="528" w:name="_Toc137473426"/>
      <w:r w:rsidRPr="00987396">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79</w:t>
      </w:r>
      <w:r>
        <w:rPr>
          <w:sz w:val="22"/>
          <w:szCs w:val="22"/>
        </w:rPr>
        <w:fldChar w:fldCharType="end"/>
      </w:r>
      <w:r w:rsidRPr="00987396">
        <w:rPr>
          <w:sz w:val="22"/>
          <w:szCs w:val="22"/>
        </w:rPr>
        <w:t xml:space="preserve"> Chọn những thuộc tính cần Sort cho bảng Dim_Item</w:t>
      </w:r>
      <w:bookmarkEnd w:id="526"/>
      <w:bookmarkEnd w:id="527"/>
      <w:bookmarkEnd w:id="528"/>
    </w:p>
    <w:p w14:paraId="06416632" w14:textId="77777777" w:rsidR="00187EAE" w:rsidRDefault="00097746" w:rsidP="00097746">
      <w:pPr>
        <w:keepNext/>
        <w:spacing w:line="360" w:lineRule="auto"/>
        <w:rPr>
          <w:lang w:val="en-US"/>
        </w:rPr>
      </w:pPr>
      <w:r w:rsidRPr="00987396">
        <w:rPr>
          <w:b/>
          <w:bCs/>
        </w:rPr>
        <w:lastRenderedPageBreak/>
        <w:t>-</w:t>
      </w:r>
      <w:r w:rsidRPr="00987396">
        <w:rPr>
          <w:b/>
          <w:bCs/>
          <w:lang w:val="en-US"/>
        </w:rPr>
        <w:t xml:space="preserve"> </w:t>
      </w:r>
      <w:r w:rsidRPr="00987396">
        <w:rPr>
          <w:b/>
          <w:bCs/>
        </w:rPr>
        <w:t xml:space="preserve">Bước </w:t>
      </w:r>
      <w:r w:rsidRPr="00987396">
        <w:rPr>
          <w:b/>
          <w:bCs/>
          <w:lang w:val="en-US"/>
        </w:rPr>
        <w:t>5</w:t>
      </w:r>
      <w:r w:rsidRPr="00987396">
        <w:rPr>
          <w:b/>
          <w:bCs/>
        </w:rPr>
        <w:t>:</w:t>
      </w:r>
      <w:r w:rsidRPr="00703BA8">
        <w:t xml:space="preserve"> </w:t>
      </w:r>
      <w:r w:rsidRPr="00DA4182">
        <w:t>Cấu hình Lookup cho bước tạo bảng Dim_</w:t>
      </w:r>
      <w:r>
        <w:rPr>
          <w:lang w:val="en-US"/>
        </w:rPr>
        <w:t>Item</w:t>
      </w:r>
    </w:p>
    <w:p w14:paraId="5ABF8A08" w14:textId="5ADA5D7D" w:rsidR="00097746" w:rsidRDefault="00097746" w:rsidP="00097746">
      <w:pPr>
        <w:keepNext/>
        <w:spacing w:line="360" w:lineRule="auto"/>
      </w:pPr>
      <w:r>
        <w:rPr>
          <w:noProof/>
        </w:rPr>
        <w:drawing>
          <wp:inline distT="0" distB="0" distL="0" distR="0" wp14:anchorId="5C930BD4" wp14:editId="1039A8A6">
            <wp:extent cx="6229350" cy="6147435"/>
            <wp:effectExtent l="0" t="0" r="0" b="5715"/>
            <wp:docPr id="1393106889" name="Picture 13931068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06889" name="Picture 1393106889" descr="A screenshot of a computer&#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229350" cy="6147435"/>
                    </a:xfrm>
                    <a:prstGeom prst="rect">
                      <a:avLst/>
                    </a:prstGeom>
                  </pic:spPr>
                </pic:pic>
              </a:graphicData>
            </a:graphic>
          </wp:inline>
        </w:drawing>
      </w:r>
    </w:p>
    <w:p w14:paraId="011F45D4" w14:textId="4E1539AD" w:rsidR="00097746" w:rsidRPr="0097602D" w:rsidRDefault="00097746" w:rsidP="00097746">
      <w:pPr>
        <w:pStyle w:val="Caption"/>
        <w:spacing w:line="360" w:lineRule="auto"/>
        <w:jc w:val="center"/>
        <w:rPr>
          <w:sz w:val="22"/>
          <w:szCs w:val="22"/>
        </w:rPr>
      </w:pPr>
      <w:bookmarkStart w:id="529" w:name="_Toc135163656"/>
      <w:bookmarkStart w:id="530" w:name="_Toc135163771"/>
      <w:bookmarkStart w:id="531" w:name="_Toc137473427"/>
      <w:r w:rsidRPr="0097602D">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80</w:t>
      </w:r>
      <w:r>
        <w:rPr>
          <w:sz w:val="22"/>
          <w:szCs w:val="22"/>
        </w:rPr>
        <w:fldChar w:fldCharType="end"/>
      </w:r>
      <w:r w:rsidRPr="0097602D">
        <w:rPr>
          <w:sz w:val="22"/>
          <w:szCs w:val="22"/>
        </w:rPr>
        <w:t xml:space="preserve"> Cấu hình General của Lookup cho Dim_Item</w:t>
      </w:r>
      <w:bookmarkEnd w:id="529"/>
      <w:bookmarkEnd w:id="530"/>
      <w:bookmarkEnd w:id="531"/>
    </w:p>
    <w:p w14:paraId="27C67F3A" w14:textId="77777777" w:rsidR="00097746" w:rsidRDefault="00097746" w:rsidP="00097746">
      <w:pPr>
        <w:keepNext/>
        <w:spacing w:line="360" w:lineRule="auto"/>
      </w:pPr>
      <w:r>
        <w:rPr>
          <w:noProof/>
        </w:rPr>
        <w:lastRenderedPageBreak/>
        <w:drawing>
          <wp:inline distT="0" distB="0" distL="0" distR="0" wp14:anchorId="0F07999C" wp14:editId="319CBD14">
            <wp:extent cx="6229350" cy="6163945"/>
            <wp:effectExtent l="0" t="0" r="0" b="8255"/>
            <wp:docPr id="2034539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39184" name="Picture 1" descr="A screenshot of a compute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6229350" cy="6163945"/>
                    </a:xfrm>
                    <a:prstGeom prst="rect">
                      <a:avLst/>
                    </a:prstGeom>
                  </pic:spPr>
                </pic:pic>
              </a:graphicData>
            </a:graphic>
          </wp:inline>
        </w:drawing>
      </w:r>
    </w:p>
    <w:p w14:paraId="050BAA2B" w14:textId="6CC698C4" w:rsidR="00097746" w:rsidRPr="007B03A3" w:rsidRDefault="00097746" w:rsidP="00097746">
      <w:pPr>
        <w:pStyle w:val="Caption"/>
        <w:spacing w:line="360" w:lineRule="auto"/>
        <w:jc w:val="center"/>
        <w:rPr>
          <w:sz w:val="22"/>
          <w:szCs w:val="22"/>
        </w:rPr>
      </w:pPr>
      <w:bookmarkStart w:id="532" w:name="_Toc135163657"/>
      <w:bookmarkStart w:id="533" w:name="_Toc135163772"/>
      <w:bookmarkStart w:id="534" w:name="_Toc137473428"/>
      <w:r w:rsidRPr="007B03A3">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81</w:t>
      </w:r>
      <w:r>
        <w:rPr>
          <w:sz w:val="22"/>
          <w:szCs w:val="22"/>
        </w:rPr>
        <w:fldChar w:fldCharType="end"/>
      </w:r>
      <w:r w:rsidRPr="007B03A3">
        <w:rPr>
          <w:sz w:val="22"/>
          <w:szCs w:val="22"/>
        </w:rPr>
        <w:t xml:space="preserve"> Cấu hình Connection của Lookup cho Dim_Item</w:t>
      </w:r>
      <w:bookmarkEnd w:id="532"/>
      <w:bookmarkEnd w:id="533"/>
      <w:bookmarkEnd w:id="534"/>
    </w:p>
    <w:p w14:paraId="2B8BE749" w14:textId="77777777" w:rsidR="00097746" w:rsidRDefault="00097746" w:rsidP="00097746">
      <w:pPr>
        <w:keepNext/>
        <w:spacing w:line="360" w:lineRule="auto"/>
      </w:pPr>
      <w:r>
        <w:rPr>
          <w:noProof/>
        </w:rPr>
        <w:lastRenderedPageBreak/>
        <w:drawing>
          <wp:inline distT="0" distB="0" distL="0" distR="0" wp14:anchorId="650E8613" wp14:editId="793A709F">
            <wp:extent cx="6229350" cy="6147435"/>
            <wp:effectExtent l="0" t="0" r="0" b="5715"/>
            <wp:docPr id="265136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136608" name="Picture 1" descr="A screenshot of a computer&#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6229350" cy="6147435"/>
                    </a:xfrm>
                    <a:prstGeom prst="rect">
                      <a:avLst/>
                    </a:prstGeom>
                  </pic:spPr>
                </pic:pic>
              </a:graphicData>
            </a:graphic>
          </wp:inline>
        </w:drawing>
      </w:r>
    </w:p>
    <w:p w14:paraId="3134AB6F" w14:textId="6D9CC3F5" w:rsidR="00097746" w:rsidRDefault="00097746" w:rsidP="00097746">
      <w:pPr>
        <w:pStyle w:val="Caption"/>
        <w:spacing w:line="360" w:lineRule="auto"/>
        <w:jc w:val="center"/>
        <w:rPr>
          <w:sz w:val="22"/>
          <w:szCs w:val="22"/>
        </w:rPr>
      </w:pPr>
      <w:bookmarkStart w:id="535" w:name="_Toc135163658"/>
      <w:bookmarkStart w:id="536" w:name="_Toc135163773"/>
      <w:bookmarkStart w:id="537" w:name="_Toc137473429"/>
      <w:r w:rsidRPr="007B03A3">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82</w:t>
      </w:r>
      <w:r>
        <w:rPr>
          <w:sz w:val="22"/>
          <w:szCs w:val="22"/>
        </w:rPr>
        <w:fldChar w:fldCharType="end"/>
      </w:r>
      <w:r w:rsidRPr="007B03A3">
        <w:rPr>
          <w:sz w:val="22"/>
          <w:szCs w:val="22"/>
        </w:rPr>
        <w:t xml:space="preserve">  Cấu hình Column của Lookup cho Dim_Item</w:t>
      </w:r>
      <w:bookmarkEnd w:id="535"/>
      <w:bookmarkEnd w:id="536"/>
      <w:bookmarkEnd w:id="537"/>
    </w:p>
    <w:p w14:paraId="4CA17D3B" w14:textId="77777777" w:rsidR="00097746" w:rsidRDefault="00097746" w:rsidP="00097746">
      <w:pPr>
        <w:rPr>
          <w:lang w:val="en-US"/>
        </w:rPr>
      </w:pPr>
    </w:p>
    <w:p w14:paraId="6A4E0F98" w14:textId="77777777" w:rsidR="00097746" w:rsidRDefault="00097746" w:rsidP="00097746">
      <w:pPr>
        <w:rPr>
          <w:lang w:val="en-US"/>
        </w:rPr>
      </w:pPr>
    </w:p>
    <w:p w14:paraId="4FB92391" w14:textId="77777777" w:rsidR="00097746" w:rsidRDefault="00097746" w:rsidP="00097746">
      <w:pPr>
        <w:rPr>
          <w:lang w:val="en-US"/>
        </w:rPr>
      </w:pPr>
    </w:p>
    <w:p w14:paraId="0C965A5B" w14:textId="77777777" w:rsidR="00097746" w:rsidRDefault="00097746" w:rsidP="00097746">
      <w:pPr>
        <w:rPr>
          <w:lang w:val="en-US"/>
        </w:rPr>
      </w:pPr>
    </w:p>
    <w:p w14:paraId="7F14FF04" w14:textId="77777777" w:rsidR="00097746" w:rsidRDefault="00097746" w:rsidP="00097746">
      <w:pPr>
        <w:rPr>
          <w:lang w:val="en-US"/>
        </w:rPr>
      </w:pPr>
    </w:p>
    <w:p w14:paraId="638831DD" w14:textId="77777777" w:rsidR="00097746" w:rsidRDefault="00097746" w:rsidP="00097746">
      <w:pPr>
        <w:rPr>
          <w:lang w:val="en-US"/>
        </w:rPr>
      </w:pPr>
    </w:p>
    <w:p w14:paraId="7AEDDD66" w14:textId="77777777" w:rsidR="00097746" w:rsidRDefault="00097746" w:rsidP="00097746">
      <w:pPr>
        <w:rPr>
          <w:lang w:val="en-US"/>
        </w:rPr>
      </w:pPr>
    </w:p>
    <w:p w14:paraId="12538466" w14:textId="77777777" w:rsidR="00097746" w:rsidRPr="00FC3B86" w:rsidRDefault="00097746" w:rsidP="00097746">
      <w:pPr>
        <w:rPr>
          <w:lang w:val="en-US"/>
        </w:rPr>
      </w:pPr>
    </w:p>
    <w:p w14:paraId="290AF7BA" w14:textId="77777777" w:rsidR="00097746" w:rsidRDefault="00097746" w:rsidP="00097746">
      <w:pPr>
        <w:spacing w:line="360" w:lineRule="auto"/>
      </w:pPr>
      <w:r w:rsidRPr="007B03A3">
        <w:rPr>
          <w:b/>
          <w:bCs/>
        </w:rPr>
        <w:lastRenderedPageBreak/>
        <w:t xml:space="preserve">- Bước </w:t>
      </w:r>
      <w:r w:rsidRPr="007B03A3">
        <w:rPr>
          <w:b/>
          <w:bCs/>
          <w:lang w:val="en-US"/>
        </w:rPr>
        <w:t>6</w:t>
      </w:r>
      <w:r w:rsidRPr="007B03A3">
        <w:rPr>
          <w:b/>
          <w:bCs/>
        </w:rPr>
        <w:t>:</w:t>
      </w:r>
      <w:r w:rsidRPr="0098499F">
        <w:t xml:space="preserve"> Cấu hình OLE DB Destination cho bước tạo bảng </w:t>
      </w:r>
      <w:r>
        <w:rPr>
          <w:lang w:val="en-US"/>
        </w:rPr>
        <w:t>Dim_Item</w:t>
      </w:r>
      <w:r w:rsidRPr="0098499F">
        <w:t>.</w:t>
      </w:r>
    </w:p>
    <w:p w14:paraId="24CE56AA" w14:textId="77777777" w:rsidR="00097746" w:rsidRDefault="00097746" w:rsidP="00097746">
      <w:pPr>
        <w:keepNext/>
        <w:spacing w:line="360" w:lineRule="auto"/>
      </w:pPr>
      <w:r>
        <w:rPr>
          <w:noProof/>
        </w:rPr>
        <w:drawing>
          <wp:inline distT="0" distB="0" distL="0" distR="0" wp14:anchorId="51FF8F47" wp14:editId="54287906">
            <wp:extent cx="6229350" cy="6548755"/>
            <wp:effectExtent l="0" t="0" r="0" b="4445"/>
            <wp:docPr id="1892162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16282" name="Picture 1" descr="A screenshot of a computer&#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229350" cy="6548755"/>
                    </a:xfrm>
                    <a:prstGeom prst="rect">
                      <a:avLst/>
                    </a:prstGeom>
                  </pic:spPr>
                </pic:pic>
              </a:graphicData>
            </a:graphic>
          </wp:inline>
        </w:drawing>
      </w:r>
    </w:p>
    <w:p w14:paraId="1ADF8529" w14:textId="19EE7E29" w:rsidR="00097746" w:rsidRPr="00861AC7" w:rsidRDefault="00097746" w:rsidP="00097746">
      <w:pPr>
        <w:pStyle w:val="Caption"/>
        <w:spacing w:line="360" w:lineRule="auto"/>
        <w:jc w:val="center"/>
        <w:rPr>
          <w:sz w:val="22"/>
          <w:szCs w:val="22"/>
        </w:rPr>
      </w:pPr>
      <w:bookmarkStart w:id="538" w:name="_Toc135163659"/>
      <w:bookmarkStart w:id="539" w:name="_Toc135163774"/>
      <w:bookmarkStart w:id="540" w:name="_Toc137473430"/>
      <w:r w:rsidRPr="00861AC7">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83</w:t>
      </w:r>
      <w:r>
        <w:rPr>
          <w:sz w:val="22"/>
          <w:szCs w:val="22"/>
        </w:rPr>
        <w:fldChar w:fldCharType="end"/>
      </w:r>
      <w:r w:rsidRPr="00861AC7">
        <w:rPr>
          <w:sz w:val="22"/>
          <w:szCs w:val="22"/>
        </w:rPr>
        <w:t xml:space="preserve"> Tạo mới bảng Dim_Item ở database</w:t>
      </w:r>
      <w:bookmarkEnd w:id="538"/>
      <w:bookmarkEnd w:id="539"/>
      <w:bookmarkEnd w:id="540"/>
    </w:p>
    <w:p w14:paraId="0C0441BA" w14:textId="77777777" w:rsidR="00097746" w:rsidRDefault="00097746" w:rsidP="00097746">
      <w:pPr>
        <w:keepNext/>
        <w:spacing w:line="360" w:lineRule="auto"/>
      </w:pPr>
      <w:r>
        <w:rPr>
          <w:noProof/>
        </w:rPr>
        <w:lastRenderedPageBreak/>
        <w:drawing>
          <wp:inline distT="0" distB="0" distL="0" distR="0" wp14:anchorId="2FB7BA0A" wp14:editId="3668E9D3">
            <wp:extent cx="6229350" cy="6155690"/>
            <wp:effectExtent l="0" t="0" r="0" b="0"/>
            <wp:docPr id="317255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55038" name="Picture 1" descr="A screenshot of a compu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6229350" cy="6155690"/>
                    </a:xfrm>
                    <a:prstGeom prst="rect">
                      <a:avLst/>
                    </a:prstGeom>
                  </pic:spPr>
                </pic:pic>
              </a:graphicData>
            </a:graphic>
          </wp:inline>
        </w:drawing>
      </w:r>
    </w:p>
    <w:p w14:paraId="1A5A2928" w14:textId="057605C1" w:rsidR="00097746" w:rsidRDefault="00097746" w:rsidP="00097746">
      <w:pPr>
        <w:pStyle w:val="Caption"/>
        <w:spacing w:line="360" w:lineRule="auto"/>
        <w:jc w:val="center"/>
        <w:rPr>
          <w:sz w:val="22"/>
          <w:szCs w:val="22"/>
        </w:rPr>
      </w:pPr>
      <w:bookmarkStart w:id="541" w:name="_Toc135163660"/>
      <w:bookmarkStart w:id="542" w:name="_Toc135163775"/>
      <w:bookmarkStart w:id="543" w:name="_Toc137473431"/>
      <w:r w:rsidRPr="00007594">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84</w:t>
      </w:r>
      <w:r>
        <w:rPr>
          <w:sz w:val="22"/>
          <w:szCs w:val="22"/>
        </w:rPr>
        <w:fldChar w:fldCharType="end"/>
      </w:r>
      <w:r w:rsidRPr="00007594">
        <w:rPr>
          <w:sz w:val="22"/>
          <w:szCs w:val="22"/>
        </w:rPr>
        <w:t xml:space="preserve"> Kiểm tra mapping các thuộc tính Dim_Item</w:t>
      </w:r>
      <w:bookmarkEnd w:id="541"/>
      <w:bookmarkEnd w:id="542"/>
      <w:bookmarkEnd w:id="543"/>
    </w:p>
    <w:p w14:paraId="0FE999EF" w14:textId="77777777" w:rsidR="00097746" w:rsidRDefault="00097746" w:rsidP="00097746">
      <w:pPr>
        <w:rPr>
          <w:lang w:val="en-US"/>
        </w:rPr>
      </w:pPr>
    </w:p>
    <w:p w14:paraId="0FC3145C" w14:textId="77777777" w:rsidR="00097746" w:rsidRDefault="00097746" w:rsidP="00097746">
      <w:pPr>
        <w:rPr>
          <w:lang w:val="en-US"/>
        </w:rPr>
      </w:pPr>
    </w:p>
    <w:p w14:paraId="49F0B92E" w14:textId="77777777" w:rsidR="00097746" w:rsidRDefault="00097746" w:rsidP="00097746">
      <w:pPr>
        <w:rPr>
          <w:lang w:val="en-US"/>
        </w:rPr>
      </w:pPr>
    </w:p>
    <w:p w14:paraId="32FCF68C" w14:textId="77777777" w:rsidR="00097746" w:rsidRDefault="00097746" w:rsidP="00097746">
      <w:pPr>
        <w:rPr>
          <w:lang w:val="en-US"/>
        </w:rPr>
      </w:pPr>
    </w:p>
    <w:p w14:paraId="2D8B34B9" w14:textId="77777777" w:rsidR="00097746" w:rsidRDefault="00097746" w:rsidP="00097746">
      <w:pPr>
        <w:rPr>
          <w:lang w:val="en-US"/>
        </w:rPr>
      </w:pPr>
    </w:p>
    <w:p w14:paraId="50726B35" w14:textId="77777777" w:rsidR="00097746" w:rsidRDefault="00097746" w:rsidP="00097746">
      <w:pPr>
        <w:rPr>
          <w:lang w:val="en-US"/>
        </w:rPr>
      </w:pPr>
    </w:p>
    <w:p w14:paraId="5087AD77" w14:textId="77777777" w:rsidR="00097746" w:rsidRDefault="00097746" w:rsidP="00097746">
      <w:pPr>
        <w:rPr>
          <w:lang w:val="en-US"/>
        </w:rPr>
      </w:pPr>
    </w:p>
    <w:p w14:paraId="00168693" w14:textId="77777777" w:rsidR="00097746" w:rsidRPr="00FC3B86" w:rsidRDefault="00097746" w:rsidP="00097746">
      <w:pPr>
        <w:rPr>
          <w:lang w:val="en-US"/>
        </w:rPr>
      </w:pPr>
    </w:p>
    <w:p w14:paraId="7B356ECB" w14:textId="77777777" w:rsidR="00097746" w:rsidRDefault="00097746" w:rsidP="00097746">
      <w:pPr>
        <w:spacing w:line="360" w:lineRule="auto"/>
      </w:pPr>
      <w:r w:rsidRPr="00007594">
        <w:rPr>
          <w:b/>
          <w:bCs/>
        </w:rPr>
        <w:lastRenderedPageBreak/>
        <w:t>-</w:t>
      </w:r>
      <w:r w:rsidRPr="00007594">
        <w:rPr>
          <w:b/>
          <w:bCs/>
          <w:lang w:val="en-US"/>
        </w:rPr>
        <w:t xml:space="preserve"> </w:t>
      </w:r>
      <w:r w:rsidRPr="00007594">
        <w:rPr>
          <w:b/>
          <w:bCs/>
        </w:rPr>
        <w:t xml:space="preserve">Bước </w:t>
      </w:r>
      <w:r w:rsidRPr="00007594">
        <w:rPr>
          <w:b/>
          <w:bCs/>
          <w:lang w:val="en-US"/>
        </w:rPr>
        <w:t>7</w:t>
      </w:r>
      <w:r w:rsidRPr="00007594">
        <w:rPr>
          <w:b/>
          <w:bCs/>
        </w:rPr>
        <w:t>:</w:t>
      </w:r>
      <w:r w:rsidRPr="005A1C54">
        <w:t xml:space="preserve"> Kiểm tra trạng thái luồng xử lý cho bước tạo bảng </w:t>
      </w:r>
      <w:r>
        <w:rPr>
          <w:lang w:val="en-US"/>
        </w:rPr>
        <w:t>Dim_Item</w:t>
      </w:r>
      <w:r w:rsidRPr="005A1C54">
        <w:t>.</w:t>
      </w:r>
    </w:p>
    <w:p w14:paraId="4BE86732" w14:textId="77777777" w:rsidR="00097746" w:rsidRDefault="00097746" w:rsidP="00097746">
      <w:pPr>
        <w:keepNext/>
        <w:spacing w:line="360" w:lineRule="auto"/>
      </w:pPr>
      <w:r>
        <w:rPr>
          <w:noProof/>
        </w:rPr>
        <w:drawing>
          <wp:inline distT="0" distB="0" distL="0" distR="0" wp14:anchorId="71DF1579" wp14:editId="1647AA49">
            <wp:extent cx="6229350" cy="2200275"/>
            <wp:effectExtent l="0" t="0" r="0" b="9525"/>
            <wp:docPr id="1552437875"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37875" name="Picture 1" descr="A screenshot of a computer&#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6229350" cy="2200275"/>
                    </a:xfrm>
                    <a:prstGeom prst="rect">
                      <a:avLst/>
                    </a:prstGeom>
                  </pic:spPr>
                </pic:pic>
              </a:graphicData>
            </a:graphic>
          </wp:inline>
        </w:drawing>
      </w:r>
    </w:p>
    <w:p w14:paraId="2DCBBD9C" w14:textId="2F24B26B" w:rsidR="00097746" w:rsidRPr="00007594" w:rsidRDefault="00097746" w:rsidP="00187EAE">
      <w:pPr>
        <w:pStyle w:val="Caption"/>
        <w:spacing w:after="0" w:line="360" w:lineRule="auto"/>
        <w:jc w:val="center"/>
        <w:rPr>
          <w:sz w:val="22"/>
          <w:szCs w:val="22"/>
        </w:rPr>
      </w:pPr>
      <w:bookmarkStart w:id="544" w:name="_Toc135163661"/>
      <w:bookmarkStart w:id="545" w:name="_Toc135163776"/>
      <w:bookmarkStart w:id="546" w:name="_Toc137473432"/>
      <w:r w:rsidRPr="00007594">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85</w:t>
      </w:r>
      <w:r>
        <w:rPr>
          <w:sz w:val="22"/>
          <w:szCs w:val="22"/>
        </w:rPr>
        <w:fldChar w:fldCharType="end"/>
      </w:r>
      <w:r w:rsidRPr="00007594">
        <w:rPr>
          <w:sz w:val="22"/>
          <w:szCs w:val="22"/>
        </w:rPr>
        <w:t xml:space="preserve"> Trạng thái luồng xử lý cho bảng Dim_Item</w:t>
      </w:r>
      <w:bookmarkEnd w:id="544"/>
      <w:bookmarkEnd w:id="545"/>
      <w:bookmarkEnd w:id="546"/>
    </w:p>
    <w:p w14:paraId="7C35D858" w14:textId="77777777" w:rsidR="00097746" w:rsidRDefault="00097746" w:rsidP="00187EAE">
      <w:pPr>
        <w:pStyle w:val="Style1"/>
        <w:spacing w:before="0" w:line="360" w:lineRule="auto"/>
      </w:pPr>
      <w:r>
        <w:t xml:space="preserve"> </w:t>
      </w:r>
      <w:bookmarkStart w:id="547" w:name="_Toc135163528"/>
      <w:r>
        <w:t>Tạo bảng Fact</w:t>
      </w:r>
      <w:bookmarkEnd w:id="547"/>
    </w:p>
    <w:p w14:paraId="38B99D88" w14:textId="77777777" w:rsidR="00097746" w:rsidRDefault="00097746" w:rsidP="00187EAE">
      <w:pPr>
        <w:spacing w:after="0" w:line="360" w:lineRule="auto"/>
      </w:pPr>
      <w:r w:rsidRPr="00007594">
        <w:rPr>
          <w:b/>
          <w:bCs/>
        </w:rPr>
        <w:t>-</w:t>
      </w:r>
      <w:r w:rsidRPr="00007594">
        <w:rPr>
          <w:b/>
          <w:bCs/>
          <w:lang w:val="en-US"/>
        </w:rPr>
        <w:t xml:space="preserve"> </w:t>
      </w:r>
      <w:r w:rsidRPr="00007594">
        <w:rPr>
          <w:b/>
          <w:bCs/>
        </w:rPr>
        <w:t>Bước 1:</w:t>
      </w:r>
      <w:r>
        <w:t xml:space="preserve"> Tạo luồng xử lý cho bước tạo bảng Fact.</w:t>
      </w:r>
    </w:p>
    <w:p w14:paraId="43DD4418" w14:textId="77777777" w:rsidR="00097746" w:rsidRDefault="00097746" w:rsidP="00097746">
      <w:pPr>
        <w:keepNext/>
        <w:spacing w:line="360" w:lineRule="auto"/>
      </w:pPr>
      <w:r>
        <w:rPr>
          <w:noProof/>
        </w:rPr>
        <w:drawing>
          <wp:inline distT="0" distB="0" distL="0" distR="0" wp14:anchorId="565C7894" wp14:editId="348A993D">
            <wp:extent cx="6229350" cy="2176145"/>
            <wp:effectExtent l="0" t="0" r="0" b="0"/>
            <wp:docPr id="11221640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64096" name="Picture 1" descr="A screenshot of a computer&#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6229350" cy="2176145"/>
                    </a:xfrm>
                    <a:prstGeom prst="rect">
                      <a:avLst/>
                    </a:prstGeom>
                  </pic:spPr>
                </pic:pic>
              </a:graphicData>
            </a:graphic>
          </wp:inline>
        </w:drawing>
      </w:r>
    </w:p>
    <w:p w14:paraId="1A8A36D2" w14:textId="2BD5EC3D" w:rsidR="00097746" w:rsidRDefault="00097746" w:rsidP="00097746">
      <w:pPr>
        <w:pStyle w:val="Caption"/>
        <w:spacing w:line="360" w:lineRule="auto"/>
        <w:jc w:val="center"/>
        <w:rPr>
          <w:sz w:val="22"/>
          <w:szCs w:val="22"/>
        </w:rPr>
      </w:pPr>
      <w:bookmarkStart w:id="548" w:name="_Toc135163662"/>
      <w:bookmarkStart w:id="549" w:name="_Toc135163777"/>
      <w:bookmarkStart w:id="550" w:name="_Toc137473433"/>
      <w:r w:rsidRPr="00786510">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86</w:t>
      </w:r>
      <w:r>
        <w:rPr>
          <w:sz w:val="22"/>
          <w:szCs w:val="22"/>
        </w:rPr>
        <w:fldChar w:fldCharType="end"/>
      </w:r>
      <w:r w:rsidRPr="00786510">
        <w:rPr>
          <w:sz w:val="22"/>
          <w:szCs w:val="22"/>
        </w:rPr>
        <w:t xml:space="preserve"> Luồng xử lý cho bảng Fact</w:t>
      </w:r>
      <w:bookmarkEnd w:id="548"/>
      <w:bookmarkEnd w:id="549"/>
      <w:bookmarkEnd w:id="550"/>
    </w:p>
    <w:p w14:paraId="4365D18F" w14:textId="77777777" w:rsidR="00097746" w:rsidRDefault="00097746" w:rsidP="00097746">
      <w:pPr>
        <w:rPr>
          <w:lang w:val="en-US"/>
        </w:rPr>
      </w:pPr>
    </w:p>
    <w:p w14:paraId="3425286D" w14:textId="77777777" w:rsidR="00097746" w:rsidRDefault="00097746" w:rsidP="00097746">
      <w:pPr>
        <w:rPr>
          <w:lang w:val="en-US"/>
        </w:rPr>
      </w:pPr>
    </w:p>
    <w:p w14:paraId="108CB066" w14:textId="77777777" w:rsidR="00097746" w:rsidRDefault="00097746" w:rsidP="00097746">
      <w:pPr>
        <w:rPr>
          <w:lang w:val="en-US"/>
        </w:rPr>
      </w:pPr>
    </w:p>
    <w:p w14:paraId="0057E185" w14:textId="77777777" w:rsidR="00097746" w:rsidRDefault="00097746" w:rsidP="00097746">
      <w:pPr>
        <w:rPr>
          <w:lang w:val="en-US"/>
        </w:rPr>
      </w:pPr>
    </w:p>
    <w:p w14:paraId="46736217" w14:textId="77777777" w:rsidR="00097746" w:rsidRDefault="00097746" w:rsidP="00097746">
      <w:pPr>
        <w:rPr>
          <w:lang w:val="en-US"/>
        </w:rPr>
      </w:pPr>
    </w:p>
    <w:p w14:paraId="5386DDBA" w14:textId="77777777" w:rsidR="00097746" w:rsidRDefault="00097746" w:rsidP="00097746">
      <w:pPr>
        <w:rPr>
          <w:lang w:val="en-US"/>
        </w:rPr>
      </w:pPr>
    </w:p>
    <w:p w14:paraId="77F51AD5" w14:textId="77777777" w:rsidR="00097746" w:rsidRDefault="00097746" w:rsidP="00097746">
      <w:pPr>
        <w:rPr>
          <w:lang w:val="en-US"/>
        </w:rPr>
      </w:pPr>
    </w:p>
    <w:p w14:paraId="11135DA9" w14:textId="77777777" w:rsidR="00097746" w:rsidRDefault="00097746" w:rsidP="00097746">
      <w:pPr>
        <w:rPr>
          <w:lang w:val="en-US"/>
        </w:rPr>
      </w:pPr>
    </w:p>
    <w:p w14:paraId="0372E8F8" w14:textId="77777777" w:rsidR="00187EAE" w:rsidRPr="00FC3B86" w:rsidRDefault="00187EAE" w:rsidP="00097746">
      <w:pPr>
        <w:rPr>
          <w:lang w:val="en-US"/>
        </w:rPr>
      </w:pPr>
    </w:p>
    <w:p w14:paraId="2EFCCEAC" w14:textId="77777777" w:rsidR="00097746" w:rsidRDefault="00097746" w:rsidP="00097746">
      <w:pPr>
        <w:spacing w:line="360" w:lineRule="auto"/>
      </w:pPr>
      <w:r w:rsidRPr="00786510">
        <w:rPr>
          <w:b/>
          <w:bCs/>
        </w:rPr>
        <w:lastRenderedPageBreak/>
        <w:t>-</w:t>
      </w:r>
      <w:r w:rsidRPr="00786510">
        <w:rPr>
          <w:b/>
          <w:bCs/>
          <w:lang w:val="en-US"/>
        </w:rPr>
        <w:t xml:space="preserve"> </w:t>
      </w:r>
      <w:r w:rsidRPr="00786510">
        <w:rPr>
          <w:b/>
          <w:bCs/>
        </w:rPr>
        <w:t>Bước 2:</w:t>
      </w:r>
      <w:r>
        <w:t xml:space="preserve"> Cấu hình OLE DB Source cho bước tạo bảng Fact.</w:t>
      </w:r>
    </w:p>
    <w:p w14:paraId="339171C1" w14:textId="77777777" w:rsidR="00097746" w:rsidRDefault="00097746" w:rsidP="00097746">
      <w:pPr>
        <w:keepNext/>
        <w:spacing w:line="360" w:lineRule="auto"/>
      </w:pPr>
      <w:r>
        <w:rPr>
          <w:noProof/>
        </w:rPr>
        <w:drawing>
          <wp:inline distT="0" distB="0" distL="0" distR="0" wp14:anchorId="442579F9" wp14:editId="6CC523DD">
            <wp:extent cx="6229350" cy="6155690"/>
            <wp:effectExtent l="0" t="0" r="0" b="0"/>
            <wp:docPr id="975787929" name="Picture 9757879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7681" name="Picture 1"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229350" cy="6155690"/>
                    </a:xfrm>
                    <a:prstGeom prst="rect">
                      <a:avLst/>
                    </a:prstGeom>
                  </pic:spPr>
                </pic:pic>
              </a:graphicData>
            </a:graphic>
          </wp:inline>
        </w:drawing>
      </w:r>
    </w:p>
    <w:p w14:paraId="6DC5C7B6" w14:textId="15952DF2" w:rsidR="00097746" w:rsidRDefault="00097746" w:rsidP="00097746">
      <w:pPr>
        <w:pStyle w:val="Caption"/>
        <w:spacing w:line="360" w:lineRule="auto"/>
        <w:jc w:val="center"/>
        <w:rPr>
          <w:sz w:val="22"/>
          <w:szCs w:val="22"/>
        </w:rPr>
      </w:pPr>
      <w:bookmarkStart w:id="551" w:name="_Toc135163663"/>
      <w:bookmarkStart w:id="552" w:name="_Toc135163778"/>
      <w:bookmarkStart w:id="553" w:name="_Toc137473434"/>
      <w:r w:rsidRPr="00656C18">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87</w:t>
      </w:r>
      <w:r>
        <w:rPr>
          <w:sz w:val="22"/>
          <w:szCs w:val="22"/>
        </w:rPr>
        <w:fldChar w:fldCharType="end"/>
      </w:r>
      <w:r w:rsidRPr="00656C18">
        <w:rPr>
          <w:sz w:val="22"/>
          <w:szCs w:val="22"/>
        </w:rPr>
        <w:t xml:space="preserve"> Chọn kết nối và bảng chứa dữ liệu cho bảng Fact</w:t>
      </w:r>
      <w:bookmarkEnd w:id="551"/>
      <w:bookmarkEnd w:id="552"/>
      <w:bookmarkEnd w:id="553"/>
    </w:p>
    <w:p w14:paraId="578B7FB6" w14:textId="77777777" w:rsidR="00097746" w:rsidRDefault="00097746" w:rsidP="00097746">
      <w:pPr>
        <w:rPr>
          <w:lang w:val="en-US"/>
        </w:rPr>
      </w:pPr>
    </w:p>
    <w:p w14:paraId="1DAF46DB" w14:textId="77777777" w:rsidR="00097746" w:rsidRDefault="00097746" w:rsidP="00097746">
      <w:pPr>
        <w:rPr>
          <w:lang w:val="en-US"/>
        </w:rPr>
      </w:pPr>
    </w:p>
    <w:p w14:paraId="683DFBF3" w14:textId="77777777" w:rsidR="00097746" w:rsidRDefault="00097746" w:rsidP="00097746">
      <w:pPr>
        <w:rPr>
          <w:lang w:val="en-US"/>
        </w:rPr>
      </w:pPr>
    </w:p>
    <w:p w14:paraId="2CF7828E" w14:textId="77777777" w:rsidR="00097746" w:rsidRDefault="00097746" w:rsidP="00097746">
      <w:pPr>
        <w:rPr>
          <w:lang w:val="en-US"/>
        </w:rPr>
      </w:pPr>
    </w:p>
    <w:p w14:paraId="2E583CEE" w14:textId="77777777" w:rsidR="00097746" w:rsidRDefault="00097746" w:rsidP="00097746">
      <w:pPr>
        <w:rPr>
          <w:lang w:val="en-US"/>
        </w:rPr>
      </w:pPr>
    </w:p>
    <w:p w14:paraId="0A264AE9" w14:textId="77777777" w:rsidR="00097746" w:rsidRDefault="00097746" w:rsidP="00097746">
      <w:pPr>
        <w:rPr>
          <w:lang w:val="en-US"/>
        </w:rPr>
      </w:pPr>
    </w:p>
    <w:p w14:paraId="7A1474F4" w14:textId="77777777" w:rsidR="00097746" w:rsidRPr="00FC3B86" w:rsidRDefault="00097746" w:rsidP="00097746">
      <w:pPr>
        <w:rPr>
          <w:lang w:val="en-US"/>
        </w:rPr>
      </w:pPr>
    </w:p>
    <w:p w14:paraId="7DD7AA33" w14:textId="77777777" w:rsidR="00097746" w:rsidRDefault="00097746" w:rsidP="00097746">
      <w:pPr>
        <w:spacing w:line="360" w:lineRule="auto"/>
      </w:pPr>
      <w:r w:rsidRPr="00656C18">
        <w:rPr>
          <w:b/>
          <w:bCs/>
        </w:rPr>
        <w:lastRenderedPageBreak/>
        <w:t>-</w:t>
      </w:r>
      <w:r w:rsidRPr="00656C18">
        <w:rPr>
          <w:b/>
          <w:bCs/>
          <w:lang w:val="en-US"/>
        </w:rPr>
        <w:t xml:space="preserve"> </w:t>
      </w:r>
      <w:r w:rsidRPr="00656C18">
        <w:rPr>
          <w:b/>
          <w:bCs/>
        </w:rPr>
        <w:t>Bước 3:</w:t>
      </w:r>
      <w:r w:rsidRPr="00A07AFF">
        <w:t xml:space="preserve"> </w:t>
      </w:r>
      <w:r w:rsidRPr="000A3DDD">
        <w:t>Cấu hình Lookup cho bảng</w:t>
      </w:r>
      <w:r>
        <w:rPr>
          <w:lang w:val="en-US"/>
        </w:rPr>
        <w:t xml:space="preserve"> Dim_Time</w:t>
      </w:r>
      <w:r w:rsidRPr="00A07AFF">
        <w:t>.</w:t>
      </w:r>
    </w:p>
    <w:p w14:paraId="55A96694" w14:textId="77777777" w:rsidR="00097746" w:rsidRDefault="00097746" w:rsidP="00097746">
      <w:pPr>
        <w:keepNext/>
        <w:spacing w:line="360" w:lineRule="auto"/>
      </w:pPr>
      <w:r>
        <w:rPr>
          <w:noProof/>
        </w:rPr>
        <w:drawing>
          <wp:inline distT="0" distB="0" distL="0" distR="0" wp14:anchorId="61FDD064" wp14:editId="613076F3">
            <wp:extent cx="6229350" cy="6131560"/>
            <wp:effectExtent l="0" t="0" r="0" b="2540"/>
            <wp:docPr id="1611035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35856" name="Picture 1"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229350" cy="6131560"/>
                    </a:xfrm>
                    <a:prstGeom prst="rect">
                      <a:avLst/>
                    </a:prstGeom>
                  </pic:spPr>
                </pic:pic>
              </a:graphicData>
            </a:graphic>
          </wp:inline>
        </w:drawing>
      </w:r>
    </w:p>
    <w:p w14:paraId="5ED125F0" w14:textId="7A481890" w:rsidR="00097746" w:rsidRPr="000A3DDD" w:rsidRDefault="00097746" w:rsidP="00097746">
      <w:pPr>
        <w:pStyle w:val="Caption"/>
        <w:spacing w:line="360" w:lineRule="auto"/>
        <w:jc w:val="center"/>
        <w:rPr>
          <w:sz w:val="22"/>
          <w:szCs w:val="22"/>
        </w:rPr>
      </w:pPr>
      <w:bookmarkStart w:id="554" w:name="_Toc135163664"/>
      <w:bookmarkStart w:id="555" w:name="_Toc135163779"/>
      <w:bookmarkStart w:id="556" w:name="_Toc137473435"/>
      <w:r w:rsidRPr="000A3DDD">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88</w:t>
      </w:r>
      <w:r>
        <w:rPr>
          <w:sz w:val="22"/>
          <w:szCs w:val="22"/>
        </w:rPr>
        <w:fldChar w:fldCharType="end"/>
      </w:r>
      <w:r w:rsidRPr="000A3DDD">
        <w:rPr>
          <w:sz w:val="22"/>
          <w:szCs w:val="22"/>
        </w:rPr>
        <w:t xml:space="preserve"> Cấu hình General c</w:t>
      </w:r>
      <w:r>
        <w:rPr>
          <w:sz w:val="22"/>
          <w:szCs w:val="22"/>
        </w:rPr>
        <w:t>ho</w:t>
      </w:r>
      <w:r w:rsidRPr="000A3DDD">
        <w:rPr>
          <w:sz w:val="22"/>
          <w:szCs w:val="22"/>
        </w:rPr>
        <w:t xml:space="preserve"> Lookup Dim_Time</w:t>
      </w:r>
      <w:bookmarkEnd w:id="554"/>
      <w:bookmarkEnd w:id="555"/>
      <w:bookmarkEnd w:id="556"/>
    </w:p>
    <w:p w14:paraId="18A950CA" w14:textId="77777777" w:rsidR="00097746" w:rsidRDefault="00097746" w:rsidP="00097746">
      <w:pPr>
        <w:keepNext/>
        <w:spacing w:line="360" w:lineRule="auto"/>
      </w:pPr>
      <w:r>
        <w:rPr>
          <w:noProof/>
        </w:rPr>
        <w:lastRenderedPageBreak/>
        <w:drawing>
          <wp:inline distT="0" distB="0" distL="0" distR="0" wp14:anchorId="1B503454" wp14:editId="6EF42B24">
            <wp:extent cx="6229350" cy="6099175"/>
            <wp:effectExtent l="0" t="0" r="0" b="0"/>
            <wp:docPr id="128102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2538" name="Picture 1" descr="A screenshot of a compu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6229350" cy="6099175"/>
                    </a:xfrm>
                    <a:prstGeom prst="rect">
                      <a:avLst/>
                    </a:prstGeom>
                  </pic:spPr>
                </pic:pic>
              </a:graphicData>
            </a:graphic>
          </wp:inline>
        </w:drawing>
      </w:r>
    </w:p>
    <w:p w14:paraId="328D1EBD" w14:textId="146628B3" w:rsidR="00097746" w:rsidRPr="00941966" w:rsidRDefault="00097746" w:rsidP="00097746">
      <w:pPr>
        <w:pStyle w:val="Caption"/>
        <w:spacing w:line="360" w:lineRule="auto"/>
        <w:jc w:val="center"/>
        <w:rPr>
          <w:sz w:val="22"/>
          <w:szCs w:val="22"/>
        </w:rPr>
      </w:pPr>
      <w:bookmarkStart w:id="557" w:name="_Toc135163665"/>
      <w:bookmarkStart w:id="558" w:name="_Toc135163780"/>
      <w:bookmarkStart w:id="559" w:name="_Toc137473436"/>
      <w:r w:rsidRPr="00941966">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89</w:t>
      </w:r>
      <w:r>
        <w:rPr>
          <w:sz w:val="22"/>
          <w:szCs w:val="22"/>
        </w:rPr>
        <w:fldChar w:fldCharType="end"/>
      </w:r>
      <w:r w:rsidRPr="00941966">
        <w:rPr>
          <w:sz w:val="22"/>
          <w:szCs w:val="22"/>
        </w:rPr>
        <w:t xml:space="preserve"> Cấu hình Connection c</w:t>
      </w:r>
      <w:r>
        <w:rPr>
          <w:sz w:val="22"/>
          <w:szCs w:val="22"/>
        </w:rPr>
        <w:t xml:space="preserve">ho </w:t>
      </w:r>
      <w:r w:rsidRPr="00941966">
        <w:rPr>
          <w:sz w:val="22"/>
          <w:szCs w:val="22"/>
        </w:rPr>
        <w:t>Lookup Dim_Time</w:t>
      </w:r>
      <w:bookmarkEnd w:id="557"/>
      <w:bookmarkEnd w:id="558"/>
      <w:bookmarkEnd w:id="559"/>
    </w:p>
    <w:p w14:paraId="6AE10BD4" w14:textId="77777777" w:rsidR="00097746" w:rsidRDefault="00097746" w:rsidP="00097746">
      <w:pPr>
        <w:keepNext/>
        <w:spacing w:line="360" w:lineRule="auto"/>
      </w:pPr>
      <w:r>
        <w:rPr>
          <w:noProof/>
        </w:rPr>
        <w:lastRenderedPageBreak/>
        <w:drawing>
          <wp:inline distT="0" distB="0" distL="0" distR="0" wp14:anchorId="2827FFDD" wp14:editId="218F7776">
            <wp:extent cx="6229350" cy="6147435"/>
            <wp:effectExtent l="0" t="0" r="0" b="5715"/>
            <wp:docPr id="65753600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36002" name="Picture 1" descr="A screenshot of a computer&#10;&#10;Description automatically generated with medium confidence"/>
                    <pic:cNvPicPr/>
                  </pic:nvPicPr>
                  <pic:blipFill>
                    <a:blip r:embed="rId106">
                      <a:extLst>
                        <a:ext uri="{28A0092B-C50C-407E-A947-70E740481C1C}">
                          <a14:useLocalDpi xmlns:a14="http://schemas.microsoft.com/office/drawing/2010/main" val="0"/>
                        </a:ext>
                      </a:extLst>
                    </a:blip>
                    <a:stretch>
                      <a:fillRect/>
                    </a:stretch>
                  </pic:blipFill>
                  <pic:spPr>
                    <a:xfrm>
                      <a:off x="0" y="0"/>
                      <a:ext cx="6229350" cy="6147435"/>
                    </a:xfrm>
                    <a:prstGeom prst="rect">
                      <a:avLst/>
                    </a:prstGeom>
                  </pic:spPr>
                </pic:pic>
              </a:graphicData>
            </a:graphic>
          </wp:inline>
        </w:drawing>
      </w:r>
    </w:p>
    <w:p w14:paraId="568FB5AE" w14:textId="39533A7A" w:rsidR="00097746" w:rsidRDefault="00097746" w:rsidP="00097746">
      <w:pPr>
        <w:pStyle w:val="Caption"/>
        <w:spacing w:line="360" w:lineRule="auto"/>
        <w:jc w:val="center"/>
        <w:rPr>
          <w:sz w:val="22"/>
          <w:szCs w:val="22"/>
        </w:rPr>
      </w:pPr>
      <w:bookmarkStart w:id="560" w:name="_Toc135163666"/>
      <w:bookmarkStart w:id="561" w:name="_Toc135163781"/>
      <w:bookmarkStart w:id="562" w:name="_Toc137473437"/>
      <w:r w:rsidRPr="008E754B">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90</w:t>
      </w:r>
      <w:r>
        <w:rPr>
          <w:sz w:val="22"/>
          <w:szCs w:val="22"/>
        </w:rPr>
        <w:fldChar w:fldCharType="end"/>
      </w:r>
      <w:r w:rsidRPr="008E754B">
        <w:rPr>
          <w:sz w:val="22"/>
          <w:szCs w:val="22"/>
        </w:rPr>
        <w:t xml:space="preserve"> Cấu hình Column </w:t>
      </w:r>
      <w:r>
        <w:rPr>
          <w:sz w:val="22"/>
          <w:szCs w:val="22"/>
        </w:rPr>
        <w:t>cho</w:t>
      </w:r>
      <w:r w:rsidRPr="008E754B">
        <w:rPr>
          <w:sz w:val="22"/>
          <w:szCs w:val="22"/>
        </w:rPr>
        <w:t>Lookup Dim_Time.</w:t>
      </w:r>
      <w:bookmarkEnd w:id="560"/>
      <w:bookmarkEnd w:id="561"/>
      <w:bookmarkEnd w:id="562"/>
    </w:p>
    <w:p w14:paraId="6239C32E" w14:textId="77777777" w:rsidR="00097746" w:rsidRDefault="00097746" w:rsidP="00097746">
      <w:pPr>
        <w:rPr>
          <w:lang w:val="en-US"/>
        </w:rPr>
      </w:pPr>
    </w:p>
    <w:p w14:paraId="5D0195EC" w14:textId="77777777" w:rsidR="00097746" w:rsidRDefault="00097746" w:rsidP="00097746">
      <w:pPr>
        <w:rPr>
          <w:lang w:val="en-US"/>
        </w:rPr>
      </w:pPr>
    </w:p>
    <w:p w14:paraId="20E17340" w14:textId="77777777" w:rsidR="00097746" w:rsidRDefault="00097746" w:rsidP="00097746">
      <w:pPr>
        <w:rPr>
          <w:lang w:val="en-US"/>
        </w:rPr>
      </w:pPr>
    </w:p>
    <w:p w14:paraId="040F230A" w14:textId="77777777" w:rsidR="00097746" w:rsidRDefault="00097746" w:rsidP="00097746">
      <w:pPr>
        <w:rPr>
          <w:lang w:val="en-US"/>
        </w:rPr>
      </w:pPr>
    </w:p>
    <w:p w14:paraId="53BFE05E" w14:textId="77777777" w:rsidR="00097746" w:rsidRDefault="00097746" w:rsidP="00097746">
      <w:pPr>
        <w:rPr>
          <w:lang w:val="en-US"/>
        </w:rPr>
      </w:pPr>
    </w:p>
    <w:p w14:paraId="030F56A9" w14:textId="77777777" w:rsidR="00097746" w:rsidRDefault="00097746" w:rsidP="00097746">
      <w:pPr>
        <w:rPr>
          <w:lang w:val="en-US"/>
        </w:rPr>
      </w:pPr>
    </w:p>
    <w:p w14:paraId="7E7C4312" w14:textId="77777777" w:rsidR="00097746" w:rsidRDefault="00097746" w:rsidP="00097746">
      <w:pPr>
        <w:rPr>
          <w:lang w:val="en-US"/>
        </w:rPr>
      </w:pPr>
    </w:p>
    <w:p w14:paraId="0025F3CB" w14:textId="77777777" w:rsidR="00097746" w:rsidRPr="00FC3B86" w:rsidRDefault="00097746" w:rsidP="00097746">
      <w:pPr>
        <w:rPr>
          <w:lang w:val="en-US"/>
        </w:rPr>
      </w:pPr>
    </w:p>
    <w:p w14:paraId="4B066CAA" w14:textId="77777777" w:rsidR="00097746" w:rsidRDefault="00097746" w:rsidP="00097746">
      <w:pPr>
        <w:spacing w:line="360" w:lineRule="auto"/>
      </w:pPr>
      <w:r w:rsidRPr="008E754B">
        <w:rPr>
          <w:b/>
          <w:bCs/>
          <w:lang w:val="en-US"/>
        </w:rPr>
        <w:lastRenderedPageBreak/>
        <w:t xml:space="preserve">- </w:t>
      </w:r>
      <w:r w:rsidRPr="008E754B">
        <w:rPr>
          <w:b/>
          <w:bCs/>
        </w:rPr>
        <w:t xml:space="preserve">Bước </w:t>
      </w:r>
      <w:r w:rsidRPr="008E754B">
        <w:rPr>
          <w:b/>
          <w:bCs/>
          <w:lang w:val="en-US"/>
        </w:rPr>
        <w:t>4</w:t>
      </w:r>
      <w:r w:rsidRPr="008E754B">
        <w:rPr>
          <w:b/>
          <w:bCs/>
        </w:rPr>
        <w:t>:</w:t>
      </w:r>
      <w:r w:rsidRPr="00A07AFF">
        <w:t xml:space="preserve"> Cấu hình Lookup </w:t>
      </w:r>
      <w:r>
        <w:rPr>
          <w:lang w:val="en-US"/>
        </w:rPr>
        <w:t>Dim_Store</w:t>
      </w:r>
      <w:r w:rsidRPr="00A07AFF">
        <w:t>.</w:t>
      </w:r>
    </w:p>
    <w:p w14:paraId="50839F42" w14:textId="77777777" w:rsidR="00097746" w:rsidRDefault="00097746" w:rsidP="00097746">
      <w:pPr>
        <w:keepNext/>
        <w:spacing w:line="360" w:lineRule="auto"/>
      </w:pPr>
      <w:r>
        <w:rPr>
          <w:noProof/>
        </w:rPr>
        <w:drawing>
          <wp:inline distT="0" distB="0" distL="0" distR="0" wp14:anchorId="17E6A9DC" wp14:editId="070F150C">
            <wp:extent cx="6229350" cy="6131560"/>
            <wp:effectExtent l="0" t="0" r="0" b="2540"/>
            <wp:docPr id="1375779855" name="Picture 13757798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35856" name="Picture 1"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229350" cy="6131560"/>
                    </a:xfrm>
                    <a:prstGeom prst="rect">
                      <a:avLst/>
                    </a:prstGeom>
                  </pic:spPr>
                </pic:pic>
              </a:graphicData>
            </a:graphic>
          </wp:inline>
        </w:drawing>
      </w:r>
    </w:p>
    <w:p w14:paraId="6481859C" w14:textId="07D49955" w:rsidR="00097746" w:rsidRPr="00016E35" w:rsidRDefault="00097746" w:rsidP="00097746">
      <w:pPr>
        <w:pStyle w:val="Caption"/>
        <w:spacing w:line="360" w:lineRule="auto"/>
        <w:jc w:val="center"/>
        <w:rPr>
          <w:sz w:val="22"/>
          <w:szCs w:val="22"/>
        </w:rPr>
      </w:pPr>
      <w:bookmarkStart w:id="563" w:name="_Toc135163667"/>
      <w:bookmarkStart w:id="564" w:name="_Toc135163782"/>
      <w:bookmarkStart w:id="565" w:name="_Toc137473438"/>
      <w:r w:rsidRPr="00016E35">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91</w:t>
      </w:r>
      <w:r>
        <w:rPr>
          <w:sz w:val="22"/>
          <w:szCs w:val="22"/>
        </w:rPr>
        <w:fldChar w:fldCharType="end"/>
      </w:r>
      <w:r w:rsidRPr="00016E35">
        <w:rPr>
          <w:sz w:val="22"/>
          <w:szCs w:val="22"/>
        </w:rPr>
        <w:t xml:space="preserve"> Cấu hình General </w:t>
      </w:r>
      <w:r>
        <w:rPr>
          <w:sz w:val="22"/>
          <w:szCs w:val="22"/>
        </w:rPr>
        <w:t>cho</w:t>
      </w:r>
      <w:r w:rsidRPr="00016E35">
        <w:rPr>
          <w:sz w:val="22"/>
          <w:szCs w:val="22"/>
        </w:rPr>
        <w:t xml:space="preserve"> Lookup Dim_Store</w:t>
      </w:r>
      <w:bookmarkEnd w:id="563"/>
      <w:bookmarkEnd w:id="564"/>
      <w:bookmarkEnd w:id="565"/>
    </w:p>
    <w:p w14:paraId="57EF9B52" w14:textId="77777777" w:rsidR="00097746" w:rsidRDefault="00097746" w:rsidP="00621D4D">
      <w:pPr>
        <w:keepNext/>
        <w:spacing w:line="360" w:lineRule="auto"/>
        <w:jc w:val="center"/>
      </w:pPr>
      <w:r>
        <w:rPr>
          <w:noProof/>
        </w:rPr>
        <w:lastRenderedPageBreak/>
        <w:drawing>
          <wp:inline distT="0" distB="0" distL="0" distR="0" wp14:anchorId="68A722B5" wp14:editId="6EEB602E">
            <wp:extent cx="6229350" cy="6171565"/>
            <wp:effectExtent l="0" t="0" r="0" b="635"/>
            <wp:docPr id="1923029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29681" name="Picture 1" descr="A screenshot of a computer&#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229350" cy="6171565"/>
                    </a:xfrm>
                    <a:prstGeom prst="rect">
                      <a:avLst/>
                    </a:prstGeom>
                  </pic:spPr>
                </pic:pic>
              </a:graphicData>
            </a:graphic>
          </wp:inline>
        </w:drawing>
      </w:r>
    </w:p>
    <w:p w14:paraId="1E2676FA" w14:textId="1FCF3AC6" w:rsidR="00097746" w:rsidRPr="00AF22CF" w:rsidRDefault="00097746" w:rsidP="00097746">
      <w:pPr>
        <w:pStyle w:val="Caption"/>
        <w:spacing w:line="360" w:lineRule="auto"/>
        <w:jc w:val="center"/>
        <w:rPr>
          <w:sz w:val="22"/>
          <w:szCs w:val="22"/>
        </w:rPr>
      </w:pPr>
      <w:bookmarkStart w:id="566" w:name="_Toc135163668"/>
      <w:bookmarkStart w:id="567" w:name="_Toc135163783"/>
      <w:bookmarkStart w:id="568" w:name="_Toc137473439"/>
      <w:r w:rsidRPr="00AF22CF">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92</w:t>
      </w:r>
      <w:r>
        <w:rPr>
          <w:sz w:val="22"/>
          <w:szCs w:val="22"/>
        </w:rPr>
        <w:fldChar w:fldCharType="end"/>
      </w:r>
      <w:r w:rsidRPr="00AF22CF">
        <w:rPr>
          <w:sz w:val="22"/>
          <w:szCs w:val="22"/>
        </w:rPr>
        <w:t xml:space="preserve"> Cấu hình Connection </w:t>
      </w:r>
      <w:r>
        <w:rPr>
          <w:sz w:val="22"/>
          <w:szCs w:val="22"/>
        </w:rPr>
        <w:t>cho</w:t>
      </w:r>
      <w:r w:rsidRPr="00AF22CF">
        <w:rPr>
          <w:sz w:val="22"/>
          <w:szCs w:val="22"/>
        </w:rPr>
        <w:t xml:space="preserve"> Lookup Dim_Store</w:t>
      </w:r>
      <w:bookmarkEnd w:id="566"/>
      <w:bookmarkEnd w:id="567"/>
      <w:bookmarkEnd w:id="568"/>
    </w:p>
    <w:p w14:paraId="44AF14A9" w14:textId="77777777" w:rsidR="00097746" w:rsidRDefault="00097746" w:rsidP="00621D4D">
      <w:pPr>
        <w:keepNext/>
        <w:spacing w:line="360" w:lineRule="auto"/>
        <w:jc w:val="center"/>
      </w:pPr>
      <w:r>
        <w:rPr>
          <w:noProof/>
        </w:rPr>
        <w:lastRenderedPageBreak/>
        <w:drawing>
          <wp:inline distT="0" distB="0" distL="0" distR="0" wp14:anchorId="56D5AA2A" wp14:editId="5DEDE4FF">
            <wp:extent cx="6229350" cy="6131560"/>
            <wp:effectExtent l="0" t="0" r="0" b="2540"/>
            <wp:docPr id="1213505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505727"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229350" cy="6131560"/>
                    </a:xfrm>
                    <a:prstGeom prst="rect">
                      <a:avLst/>
                    </a:prstGeom>
                  </pic:spPr>
                </pic:pic>
              </a:graphicData>
            </a:graphic>
          </wp:inline>
        </w:drawing>
      </w:r>
    </w:p>
    <w:p w14:paraId="0BB867F2" w14:textId="75BC439F" w:rsidR="00097746" w:rsidRDefault="00097746" w:rsidP="00097746">
      <w:pPr>
        <w:pStyle w:val="Caption"/>
        <w:spacing w:line="360" w:lineRule="auto"/>
        <w:jc w:val="center"/>
        <w:rPr>
          <w:sz w:val="22"/>
          <w:szCs w:val="22"/>
        </w:rPr>
      </w:pPr>
      <w:bookmarkStart w:id="569" w:name="_Toc135163669"/>
      <w:bookmarkStart w:id="570" w:name="_Toc135163784"/>
      <w:bookmarkStart w:id="571" w:name="_Toc137473440"/>
      <w:r w:rsidRPr="00AF22CF">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93</w:t>
      </w:r>
      <w:r>
        <w:rPr>
          <w:sz w:val="22"/>
          <w:szCs w:val="22"/>
        </w:rPr>
        <w:fldChar w:fldCharType="end"/>
      </w:r>
      <w:r w:rsidRPr="00AF22CF">
        <w:rPr>
          <w:sz w:val="22"/>
          <w:szCs w:val="22"/>
        </w:rPr>
        <w:t xml:space="preserve"> Cấu hình Column cho Lookup Dim_Store</w:t>
      </w:r>
      <w:bookmarkEnd w:id="569"/>
      <w:bookmarkEnd w:id="570"/>
      <w:bookmarkEnd w:id="571"/>
    </w:p>
    <w:p w14:paraId="3C786C81" w14:textId="77777777" w:rsidR="00097746" w:rsidRDefault="00097746" w:rsidP="00097746">
      <w:pPr>
        <w:rPr>
          <w:lang w:val="en-US"/>
        </w:rPr>
      </w:pPr>
    </w:p>
    <w:p w14:paraId="72E7768A" w14:textId="77777777" w:rsidR="00097746" w:rsidRDefault="00097746" w:rsidP="00097746">
      <w:pPr>
        <w:rPr>
          <w:lang w:val="en-US"/>
        </w:rPr>
      </w:pPr>
    </w:p>
    <w:p w14:paraId="34BB78A1" w14:textId="77777777" w:rsidR="00097746" w:rsidRDefault="00097746" w:rsidP="00097746">
      <w:pPr>
        <w:rPr>
          <w:lang w:val="en-US"/>
        </w:rPr>
      </w:pPr>
    </w:p>
    <w:p w14:paraId="170F92EE" w14:textId="77777777" w:rsidR="00097746" w:rsidRDefault="00097746" w:rsidP="00097746">
      <w:pPr>
        <w:rPr>
          <w:lang w:val="en-US"/>
        </w:rPr>
      </w:pPr>
    </w:p>
    <w:p w14:paraId="4B847127" w14:textId="77777777" w:rsidR="00097746" w:rsidRDefault="00097746" w:rsidP="00097746">
      <w:pPr>
        <w:rPr>
          <w:lang w:val="en-US"/>
        </w:rPr>
      </w:pPr>
    </w:p>
    <w:p w14:paraId="32F5C3F4" w14:textId="77777777" w:rsidR="00097746" w:rsidRDefault="00097746" w:rsidP="00097746">
      <w:pPr>
        <w:rPr>
          <w:lang w:val="en-US"/>
        </w:rPr>
      </w:pPr>
    </w:p>
    <w:p w14:paraId="196B38DE" w14:textId="77777777" w:rsidR="00097746" w:rsidRDefault="00097746" w:rsidP="00097746">
      <w:pPr>
        <w:rPr>
          <w:lang w:val="en-US"/>
        </w:rPr>
      </w:pPr>
    </w:p>
    <w:p w14:paraId="41714C3A" w14:textId="77777777" w:rsidR="00097746" w:rsidRPr="00FC3B86" w:rsidRDefault="00097746" w:rsidP="00097746">
      <w:pPr>
        <w:rPr>
          <w:lang w:val="en-US"/>
        </w:rPr>
      </w:pPr>
    </w:p>
    <w:p w14:paraId="32863406" w14:textId="77777777" w:rsidR="00097746" w:rsidRDefault="00097746" w:rsidP="00097746">
      <w:pPr>
        <w:spacing w:line="360" w:lineRule="auto"/>
      </w:pPr>
      <w:r w:rsidRPr="004C0C69">
        <w:rPr>
          <w:lang w:val="en-US"/>
        </w:rPr>
        <w:lastRenderedPageBreak/>
        <w:t>-</w:t>
      </w:r>
      <w:r>
        <w:rPr>
          <w:b/>
          <w:bCs/>
          <w:lang w:val="en-US"/>
        </w:rPr>
        <w:t xml:space="preserve"> </w:t>
      </w:r>
      <w:r w:rsidRPr="004C0C69">
        <w:rPr>
          <w:b/>
          <w:bCs/>
        </w:rPr>
        <w:t xml:space="preserve">Bước </w:t>
      </w:r>
      <w:r w:rsidRPr="004C0C69">
        <w:rPr>
          <w:b/>
          <w:bCs/>
          <w:lang w:val="en-US"/>
        </w:rPr>
        <w:t>5</w:t>
      </w:r>
      <w:r w:rsidRPr="004C0C69">
        <w:rPr>
          <w:b/>
          <w:bCs/>
        </w:rPr>
        <w:t>:</w:t>
      </w:r>
      <w:r w:rsidRPr="00A07AFF">
        <w:t xml:space="preserve"> Cấu hình Lookup </w:t>
      </w:r>
      <w:r>
        <w:rPr>
          <w:lang w:val="en-US"/>
        </w:rPr>
        <w:t>Dim_Item</w:t>
      </w:r>
      <w:r w:rsidRPr="00A07AFF">
        <w:t>.</w:t>
      </w:r>
    </w:p>
    <w:p w14:paraId="618693AF" w14:textId="77777777" w:rsidR="00097746" w:rsidRDefault="00097746" w:rsidP="00621D4D">
      <w:pPr>
        <w:keepNext/>
        <w:spacing w:line="360" w:lineRule="auto"/>
        <w:jc w:val="center"/>
      </w:pPr>
      <w:r>
        <w:rPr>
          <w:noProof/>
        </w:rPr>
        <w:drawing>
          <wp:inline distT="0" distB="0" distL="0" distR="0" wp14:anchorId="0A76FF61" wp14:editId="122FDF91">
            <wp:extent cx="6229350" cy="6131560"/>
            <wp:effectExtent l="0" t="0" r="0" b="2540"/>
            <wp:docPr id="698218673" name="Picture 6982186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35856" name="Picture 1" descr="A screenshot of a computer&#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6229350" cy="6131560"/>
                    </a:xfrm>
                    <a:prstGeom prst="rect">
                      <a:avLst/>
                    </a:prstGeom>
                  </pic:spPr>
                </pic:pic>
              </a:graphicData>
            </a:graphic>
          </wp:inline>
        </w:drawing>
      </w:r>
    </w:p>
    <w:p w14:paraId="02DC81AF" w14:textId="371B7A36" w:rsidR="00097746" w:rsidRPr="00B37411" w:rsidRDefault="00097746" w:rsidP="00097746">
      <w:pPr>
        <w:pStyle w:val="Caption"/>
        <w:spacing w:line="360" w:lineRule="auto"/>
        <w:jc w:val="center"/>
        <w:rPr>
          <w:sz w:val="22"/>
          <w:szCs w:val="22"/>
        </w:rPr>
      </w:pPr>
      <w:bookmarkStart w:id="572" w:name="_Toc135163670"/>
      <w:bookmarkStart w:id="573" w:name="_Toc135163785"/>
      <w:bookmarkStart w:id="574" w:name="_Toc137473441"/>
      <w:r w:rsidRPr="00B37411">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94</w:t>
      </w:r>
      <w:r>
        <w:rPr>
          <w:sz w:val="22"/>
          <w:szCs w:val="22"/>
        </w:rPr>
        <w:fldChar w:fldCharType="end"/>
      </w:r>
      <w:r w:rsidRPr="00B37411">
        <w:rPr>
          <w:sz w:val="22"/>
          <w:szCs w:val="22"/>
        </w:rPr>
        <w:t xml:space="preserve"> Cấu hình General cho Lookup cho Dim_Item</w:t>
      </w:r>
      <w:bookmarkEnd w:id="572"/>
      <w:bookmarkEnd w:id="573"/>
      <w:bookmarkEnd w:id="574"/>
    </w:p>
    <w:p w14:paraId="6067D9A2" w14:textId="77777777" w:rsidR="00097746" w:rsidRDefault="00097746" w:rsidP="00621D4D">
      <w:pPr>
        <w:keepNext/>
        <w:spacing w:line="360" w:lineRule="auto"/>
        <w:jc w:val="center"/>
      </w:pPr>
      <w:r>
        <w:rPr>
          <w:noProof/>
        </w:rPr>
        <w:lastRenderedPageBreak/>
        <w:drawing>
          <wp:inline distT="0" distB="0" distL="0" distR="0" wp14:anchorId="51A08169" wp14:editId="15917AC7">
            <wp:extent cx="6229350" cy="6098540"/>
            <wp:effectExtent l="0" t="0" r="0" b="0"/>
            <wp:docPr id="54050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0178" name="Picture 1"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229350" cy="6098540"/>
                    </a:xfrm>
                    <a:prstGeom prst="rect">
                      <a:avLst/>
                    </a:prstGeom>
                  </pic:spPr>
                </pic:pic>
              </a:graphicData>
            </a:graphic>
          </wp:inline>
        </w:drawing>
      </w:r>
    </w:p>
    <w:p w14:paraId="0B150B80" w14:textId="4B27E1F8" w:rsidR="00097746" w:rsidRPr="00B37411" w:rsidRDefault="00097746" w:rsidP="00097746">
      <w:pPr>
        <w:pStyle w:val="Caption"/>
        <w:spacing w:line="360" w:lineRule="auto"/>
        <w:jc w:val="center"/>
        <w:rPr>
          <w:sz w:val="22"/>
          <w:szCs w:val="22"/>
        </w:rPr>
      </w:pPr>
      <w:bookmarkStart w:id="575" w:name="_Toc135163671"/>
      <w:bookmarkStart w:id="576" w:name="_Toc135163786"/>
      <w:bookmarkStart w:id="577" w:name="_Toc137473442"/>
      <w:r w:rsidRPr="00B37411">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95</w:t>
      </w:r>
      <w:r>
        <w:rPr>
          <w:sz w:val="22"/>
          <w:szCs w:val="22"/>
        </w:rPr>
        <w:fldChar w:fldCharType="end"/>
      </w:r>
      <w:r w:rsidRPr="00B37411">
        <w:rPr>
          <w:sz w:val="22"/>
          <w:szCs w:val="22"/>
        </w:rPr>
        <w:t xml:space="preserve"> Cấu hình Connection cho Lookup Dim_Item.</w:t>
      </w:r>
      <w:bookmarkEnd w:id="575"/>
      <w:bookmarkEnd w:id="576"/>
      <w:bookmarkEnd w:id="577"/>
    </w:p>
    <w:p w14:paraId="4166EA58" w14:textId="77777777" w:rsidR="00097746" w:rsidRDefault="00097746" w:rsidP="00621D4D">
      <w:pPr>
        <w:keepNext/>
        <w:spacing w:line="360" w:lineRule="auto"/>
        <w:jc w:val="center"/>
      </w:pPr>
      <w:r>
        <w:rPr>
          <w:noProof/>
        </w:rPr>
        <w:lastRenderedPageBreak/>
        <w:drawing>
          <wp:inline distT="0" distB="0" distL="0" distR="0" wp14:anchorId="091FF1C6" wp14:editId="298AE55D">
            <wp:extent cx="6229350" cy="6139815"/>
            <wp:effectExtent l="0" t="0" r="0" b="0"/>
            <wp:docPr id="1892653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53811" name="Picture 1" descr="A screenshot of a computer&#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229350" cy="6139815"/>
                    </a:xfrm>
                    <a:prstGeom prst="rect">
                      <a:avLst/>
                    </a:prstGeom>
                  </pic:spPr>
                </pic:pic>
              </a:graphicData>
            </a:graphic>
          </wp:inline>
        </w:drawing>
      </w:r>
    </w:p>
    <w:p w14:paraId="2438F854" w14:textId="19F53C11" w:rsidR="00097746" w:rsidRDefault="00097746" w:rsidP="00097746">
      <w:pPr>
        <w:pStyle w:val="Caption"/>
        <w:spacing w:line="360" w:lineRule="auto"/>
        <w:jc w:val="center"/>
        <w:rPr>
          <w:sz w:val="22"/>
          <w:szCs w:val="22"/>
        </w:rPr>
      </w:pPr>
      <w:bookmarkStart w:id="578" w:name="_Toc135163672"/>
      <w:bookmarkStart w:id="579" w:name="_Toc135163787"/>
      <w:bookmarkStart w:id="580" w:name="_Toc137473443"/>
      <w:r w:rsidRPr="00B37411">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96</w:t>
      </w:r>
      <w:r>
        <w:rPr>
          <w:sz w:val="22"/>
          <w:szCs w:val="22"/>
        </w:rPr>
        <w:fldChar w:fldCharType="end"/>
      </w:r>
      <w:r w:rsidRPr="00B37411">
        <w:rPr>
          <w:sz w:val="22"/>
          <w:szCs w:val="22"/>
        </w:rPr>
        <w:t xml:space="preserve"> Cấu hình Column cho Lookup Dim_Item</w:t>
      </w:r>
      <w:bookmarkEnd w:id="578"/>
      <w:bookmarkEnd w:id="579"/>
      <w:bookmarkEnd w:id="580"/>
    </w:p>
    <w:p w14:paraId="389B777F" w14:textId="77777777" w:rsidR="00097746" w:rsidRDefault="00097746" w:rsidP="00097746">
      <w:pPr>
        <w:rPr>
          <w:lang w:val="en-US"/>
        </w:rPr>
      </w:pPr>
    </w:p>
    <w:p w14:paraId="3F4419D4" w14:textId="77777777" w:rsidR="00097746" w:rsidRDefault="00097746" w:rsidP="00097746">
      <w:pPr>
        <w:rPr>
          <w:lang w:val="en-US"/>
        </w:rPr>
      </w:pPr>
    </w:p>
    <w:p w14:paraId="329FB9ED" w14:textId="77777777" w:rsidR="00097746" w:rsidRDefault="00097746" w:rsidP="00097746">
      <w:pPr>
        <w:rPr>
          <w:lang w:val="en-US"/>
        </w:rPr>
      </w:pPr>
    </w:p>
    <w:p w14:paraId="34AC7FC2" w14:textId="77777777" w:rsidR="00097746" w:rsidRDefault="00097746" w:rsidP="00097746">
      <w:pPr>
        <w:rPr>
          <w:lang w:val="en-US"/>
        </w:rPr>
      </w:pPr>
    </w:p>
    <w:p w14:paraId="58ADF3F7" w14:textId="77777777" w:rsidR="00097746" w:rsidRDefault="00097746" w:rsidP="00097746">
      <w:pPr>
        <w:rPr>
          <w:lang w:val="en-US"/>
        </w:rPr>
      </w:pPr>
    </w:p>
    <w:p w14:paraId="2475374E" w14:textId="77777777" w:rsidR="00097746" w:rsidRDefault="00097746" w:rsidP="00097746">
      <w:pPr>
        <w:rPr>
          <w:lang w:val="en-US"/>
        </w:rPr>
      </w:pPr>
    </w:p>
    <w:p w14:paraId="3FD76661" w14:textId="77777777" w:rsidR="00097746" w:rsidRDefault="00097746" w:rsidP="00097746">
      <w:pPr>
        <w:rPr>
          <w:lang w:val="en-US"/>
        </w:rPr>
      </w:pPr>
    </w:p>
    <w:p w14:paraId="457F762C" w14:textId="77777777" w:rsidR="00097746" w:rsidRPr="00FC3B86" w:rsidRDefault="00097746" w:rsidP="00097746">
      <w:pPr>
        <w:rPr>
          <w:lang w:val="en-US"/>
        </w:rPr>
      </w:pPr>
    </w:p>
    <w:p w14:paraId="45E55525" w14:textId="77777777" w:rsidR="00097746" w:rsidRDefault="00097746" w:rsidP="00097746">
      <w:pPr>
        <w:spacing w:line="360" w:lineRule="auto"/>
      </w:pPr>
      <w:r w:rsidRPr="00B37411">
        <w:rPr>
          <w:b/>
          <w:bCs/>
        </w:rPr>
        <w:lastRenderedPageBreak/>
        <w:t xml:space="preserve">- Bước </w:t>
      </w:r>
      <w:r w:rsidRPr="00B37411">
        <w:rPr>
          <w:b/>
          <w:bCs/>
          <w:lang w:val="en-US"/>
        </w:rPr>
        <w:t>8</w:t>
      </w:r>
      <w:r w:rsidRPr="00B37411">
        <w:rPr>
          <w:b/>
          <w:bCs/>
        </w:rPr>
        <w:t>:</w:t>
      </w:r>
      <w:r w:rsidRPr="0098499F">
        <w:t xml:space="preserve"> Cấu hình OLE DB Destination cho bước tạo bảng </w:t>
      </w:r>
      <w:r>
        <w:rPr>
          <w:lang w:val="en-US"/>
        </w:rPr>
        <w:t>Fact</w:t>
      </w:r>
      <w:r w:rsidRPr="0098499F">
        <w:t>.</w:t>
      </w:r>
    </w:p>
    <w:p w14:paraId="0A003A25" w14:textId="77777777" w:rsidR="00097746" w:rsidRDefault="00097746" w:rsidP="00621D4D">
      <w:pPr>
        <w:keepNext/>
        <w:spacing w:line="360" w:lineRule="auto"/>
        <w:jc w:val="center"/>
      </w:pPr>
      <w:r>
        <w:rPr>
          <w:noProof/>
        </w:rPr>
        <w:drawing>
          <wp:inline distT="0" distB="0" distL="0" distR="0" wp14:anchorId="508DEF9C" wp14:editId="702E10CE">
            <wp:extent cx="6229350" cy="6482080"/>
            <wp:effectExtent l="0" t="0" r="0" b="0"/>
            <wp:docPr id="1558392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392927" name="Picture 1"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6229350" cy="6482080"/>
                    </a:xfrm>
                    <a:prstGeom prst="rect">
                      <a:avLst/>
                    </a:prstGeom>
                  </pic:spPr>
                </pic:pic>
              </a:graphicData>
            </a:graphic>
          </wp:inline>
        </w:drawing>
      </w:r>
    </w:p>
    <w:p w14:paraId="45C35EC7" w14:textId="2736D42C" w:rsidR="00097746" w:rsidRPr="00F27B1E" w:rsidRDefault="00097746" w:rsidP="00097746">
      <w:pPr>
        <w:pStyle w:val="Caption"/>
        <w:spacing w:line="360" w:lineRule="auto"/>
        <w:jc w:val="center"/>
        <w:rPr>
          <w:sz w:val="22"/>
          <w:szCs w:val="22"/>
        </w:rPr>
      </w:pPr>
      <w:bookmarkStart w:id="581" w:name="_Toc135163673"/>
      <w:bookmarkStart w:id="582" w:name="_Toc135163788"/>
      <w:bookmarkStart w:id="583" w:name="_Toc137473444"/>
      <w:r w:rsidRPr="00F27B1E">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97</w:t>
      </w:r>
      <w:r>
        <w:rPr>
          <w:sz w:val="22"/>
          <w:szCs w:val="22"/>
        </w:rPr>
        <w:fldChar w:fldCharType="end"/>
      </w:r>
      <w:r w:rsidRPr="00F27B1E">
        <w:rPr>
          <w:sz w:val="22"/>
          <w:szCs w:val="22"/>
        </w:rPr>
        <w:t xml:space="preserve"> Tạo mới bảng Fact ở database</w:t>
      </w:r>
      <w:bookmarkEnd w:id="581"/>
      <w:bookmarkEnd w:id="582"/>
      <w:bookmarkEnd w:id="583"/>
    </w:p>
    <w:p w14:paraId="7317E11D" w14:textId="77777777" w:rsidR="00097746" w:rsidRDefault="00097746" w:rsidP="00621D4D">
      <w:pPr>
        <w:keepNext/>
        <w:spacing w:line="360" w:lineRule="auto"/>
        <w:jc w:val="center"/>
      </w:pPr>
      <w:r>
        <w:rPr>
          <w:noProof/>
        </w:rPr>
        <w:lastRenderedPageBreak/>
        <w:drawing>
          <wp:inline distT="0" distB="0" distL="0" distR="0" wp14:anchorId="3247A693" wp14:editId="01CE1313">
            <wp:extent cx="6229350" cy="6131560"/>
            <wp:effectExtent l="0" t="0" r="0" b="2540"/>
            <wp:docPr id="1125636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36362" name="Picture 1" descr="A screenshot of a computer&#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6229350" cy="6131560"/>
                    </a:xfrm>
                    <a:prstGeom prst="rect">
                      <a:avLst/>
                    </a:prstGeom>
                  </pic:spPr>
                </pic:pic>
              </a:graphicData>
            </a:graphic>
          </wp:inline>
        </w:drawing>
      </w:r>
    </w:p>
    <w:p w14:paraId="76241A28" w14:textId="53C2E1F6" w:rsidR="00097746" w:rsidRDefault="00097746" w:rsidP="00097746">
      <w:pPr>
        <w:pStyle w:val="Caption"/>
        <w:spacing w:line="360" w:lineRule="auto"/>
        <w:jc w:val="center"/>
        <w:rPr>
          <w:sz w:val="22"/>
          <w:szCs w:val="22"/>
        </w:rPr>
      </w:pPr>
      <w:bookmarkStart w:id="584" w:name="_Toc135163674"/>
      <w:bookmarkStart w:id="585" w:name="_Toc135163789"/>
      <w:bookmarkStart w:id="586" w:name="_Toc137473445"/>
      <w:r w:rsidRPr="00562A04">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98</w:t>
      </w:r>
      <w:r>
        <w:rPr>
          <w:sz w:val="22"/>
          <w:szCs w:val="22"/>
        </w:rPr>
        <w:fldChar w:fldCharType="end"/>
      </w:r>
      <w:r w:rsidRPr="00562A04">
        <w:rPr>
          <w:sz w:val="22"/>
          <w:szCs w:val="22"/>
        </w:rPr>
        <w:t xml:space="preserve"> Kiểm tra mapping các thuộc tính Fact</w:t>
      </w:r>
      <w:bookmarkEnd w:id="584"/>
      <w:bookmarkEnd w:id="585"/>
      <w:bookmarkEnd w:id="586"/>
    </w:p>
    <w:p w14:paraId="620C5DDA" w14:textId="77777777" w:rsidR="00097746" w:rsidRDefault="00097746" w:rsidP="00097746">
      <w:pPr>
        <w:rPr>
          <w:lang w:val="en-US"/>
        </w:rPr>
      </w:pPr>
    </w:p>
    <w:p w14:paraId="0F794EA3" w14:textId="77777777" w:rsidR="00097746" w:rsidRDefault="00097746" w:rsidP="00097746">
      <w:pPr>
        <w:rPr>
          <w:lang w:val="en-US"/>
        </w:rPr>
      </w:pPr>
    </w:p>
    <w:p w14:paraId="3BCA7FE8" w14:textId="77777777" w:rsidR="00097746" w:rsidRDefault="00097746" w:rsidP="00097746">
      <w:pPr>
        <w:rPr>
          <w:lang w:val="en-US"/>
        </w:rPr>
      </w:pPr>
    </w:p>
    <w:p w14:paraId="6299C610" w14:textId="77777777" w:rsidR="00097746" w:rsidRDefault="00097746" w:rsidP="00097746">
      <w:pPr>
        <w:rPr>
          <w:lang w:val="en-US"/>
        </w:rPr>
      </w:pPr>
    </w:p>
    <w:p w14:paraId="40504B66" w14:textId="77777777" w:rsidR="00097746" w:rsidRDefault="00097746" w:rsidP="00097746">
      <w:pPr>
        <w:rPr>
          <w:lang w:val="en-US"/>
        </w:rPr>
      </w:pPr>
    </w:p>
    <w:p w14:paraId="63695DFF" w14:textId="77777777" w:rsidR="00097746" w:rsidRDefault="00097746" w:rsidP="00097746">
      <w:pPr>
        <w:rPr>
          <w:lang w:val="en-US"/>
        </w:rPr>
      </w:pPr>
    </w:p>
    <w:p w14:paraId="5C47E696" w14:textId="77777777" w:rsidR="00097746" w:rsidRDefault="00097746" w:rsidP="00097746">
      <w:pPr>
        <w:rPr>
          <w:lang w:val="en-US"/>
        </w:rPr>
      </w:pPr>
    </w:p>
    <w:p w14:paraId="4D65F85C" w14:textId="77777777" w:rsidR="00097746" w:rsidRPr="00FC3B86" w:rsidRDefault="00097746" w:rsidP="00097746">
      <w:pPr>
        <w:rPr>
          <w:lang w:val="en-US"/>
        </w:rPr>
      </w:pPr>
    </w:p>
    <w:p w14:paraId="5BF5C287" w14:textId="77777777" w:rsidR="00097746" w:rsidRPr="00E62DC2" w:rsidRDefault="00097746" w:rsidP="00097746">
      <w:pPr>
        <w:spacing w:line="360" w:lineRule="auto"/>
      </w:pPr>
      <w:r w:rsidRPr="00562A04">
        <w:rPr>
          <w:b/>
          <w:bCs/>
        </w:rPr>
        <w:lastRenderedPageBreak/>
        <w:t>-</w:t>
      </w:r>
      <w:r w:rsidRPr="00562A04">
        <w:rPr>
          <w:b/>
          <w:bCs/>
          <w:lang w:val="en-US"/>
        </w:rPr>
        <w:t xml:space="preserve"> </w:t>
      </w:r>
      <w:r w:rsidRPr="00562A04">
        <w:rPr>
          <w:b/>
          <w:bCs/>
        </w:rPr>
        <w:t xml:space="preserve">Bước </w:t>
      </w:r>
      <w:r w:rsidRPr="00562A04">
        <w:rPr>
          <w:b/>
          <w:bCs/>
          <w:lang w:val="en-US"/>
        </w:rPr>
        <w:t>9</w:t>
      </w:r>
      <w:r w:rsidRPr="00562A04">
        <w:rPr>
          <w:b/>
          <w:bCs/>
        </w:rPr>
        <w:t>:</w:t>
      </w:r>
      <w:r w:rsidRPr="005A1C54">
        <w:t xml:space="preserve"> Kiểm tra trạng thái luồng xử lý cho bước tạo bảng </w:t>
      </w:r>
      <w:r>
        <w:rPr>
          <w:lang w:val="en-US"/>
        </w:rPr>
        <w:t>Fact</w:t>
      </w:r>
      <w:r w:rsidRPr="005A1C54">
        <w:t>.</w:t>
      </w:r>
      <w:r>
        <w:rPr>
          <w:noProof/>
        </w:rPr>
        <mc:AlternateContent>
          <mc:Choice Requires="wps">
            <w:drawing>
              <wp:anchor distT="0" distB="0" distL="114300" distR="114300" simplePos="0" relativeHeight="251665409" behindDoc="0" locked="0" layoutInCell="1" allowOverlap="1" wp14:anchorId="59BE5FD2" wp14:editId="776EE3AA">
                <wp:simplePos x="0" y="0"/>
                <wp:positionH relativeFrom="margin">
                  <wp:align>left</wp:align>
                </wp:positionH>
                <wp:positionV relativeFrom="paragraph">
                  <wp:posOffset>2557145</wp:posOffset>
                </wp:positionV>
                <wp:extent cx="6229350" cy="635"/>
                <wp:effectExtent l="0" t="0" r="0" b="0"/>
                <wp:wrapTopAndBottom/>
                <wp:docPr id="306092988" name="Text Box 1"/>
                <wp:cNvGraphicFramePr/>
                <a:graphic xmlns:a="http://schemas.openxmlformats.org/drawingml/2006/main">
                  <a:graphicData uri="http://schemas.microsoft.com/office/word/2010/wordprocessingShape">
                    <wps:wsp>
                      <wps:cNvSpPr txBox="1"/>
                      <wps:spPr>
                        <a:xfrm>
                          <a:off x="0" y="0"/>
                          <a:ext cx="6229350" cy="635"/>
                        </a:xfrm>
                        <a:prstGeom prst="rect">
                          <a:avLst/>
                        </a:prstGeom>
                        <a:solidFill>
                          <a:prstClr val="white"/>
                        </a:solidFill>
                        <a:ln>
                          <a:noFill/>
                        </a:ln>
                      </wps:spPr>
                      <wps:txbx>
                        <w:txbxContent>
                          <w:p w14:paraId="3974F086" w14:textId="46F2CF14" w:rsidR="00097746" w:rsidRPr="00562A04" w:rsidRDefault="00097746" w:rsidP="00097746">
                            <w:pPr>
                              <w:pStyle w:val="Caption"/>
                              <w:jc w:val="center"/>
                              <w:rPr>
                                <w:rFonts w:asciiTheme="majorHAnsi" w:eastAsiaTheme="minorHAnsi" w:hAnsiTheme="majorHAnsi"/>
                                <w:noProof/>
                                <w:sz w:val="22"/>
                                <w:szCs w:val="22"/>
                                <w:lang w:val="vi-VN"/>
                              </w:rPr>
                            </w:pPr>
                            <w:bookmarkStart w:id="587" w:name="_Toc135163675"/>
                            <w:bookmarkStart w:id="588" w:name="_Toc135163790"/>
                            <w:bookmarkStart w:id="589" w:name="_Toc137473446"/>
                            <w:r w:rsidRPr="00562A04">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99</w:t>
                            </w:r>
                            <w:r>
                              <w:rPr>
                                <w:sz w:val="22"/>
                                <w:szCs w:val="22"/>
                              </w:rPr>
                              <w:fldChar w:fldCharType="end"/>
                            </w:r>
                            <w:r w:rsidRPr="00562A04">
                              <w:rPr>
                                <w:sz w:val="22"/>
                                <w:szCs w:val="22"/>
                              </w:rPr>
                              <w:t xml:space="preserve"> Trạng thái luồng xử lý cho bảng Fact</w:t>
                            </w:r>
                            <w:bookmarkEnd w:id="587"/>
                            <w:bookmarkEnd w:id="588"/>
                            <w:bookmarkEnd w:id="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E5FD2" id="_x0000_s1027" type="#_x0000_t202" style="position:absolute;left:0;text-align:left;margin-left:0;margin-top:201.35pt;width:490.5pt;height:.05pt;z-index:251665409;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" stroked="f">
                <v:textbox style="mso-fit-shape-to-text:t" inset="0,0,0,0">
                  <w:txbxContent>
                    <w:p w14:paraId="3974F086" w14:textId="46F2CF14" w:rsidR="00097746" w:rsidRPr="00562A04" w:rsidRDefault="00097746" w:rsidP="00097746">
                      <w:pPr>
                        <w:pStyle w:val="Caption"/>
                        <w:jc w:val="center"/>
                        <w:rPr>
                          <w:rFonts w:asciiTheme="majorHAnsi" w:eastAsiaTheme="minorHAnsi" w:hAnsiTheme="majorHAnsi"/>
                          <w:noProof/>
                          <w:sz w:val="22"/>
                          <w:szCs w:val="22"/>
                          <w:lang w:val="vi-VN"/>
                        </w:rPr>
                      </w:pPr>
                      <w:bookmarkStart w:id="590" w:name="_Toc135163675"/>
                      <w:bookmarkStart w:id="591" w:name="_Toc135163790"/>
                      <w:bookmarkStart w:id="592" w:name="_Toc137473446"/>
                      <w:r w:rsidRPr="00562A04">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99</w:t>
                      </w:r>
                      <w:r>
                        <w:rPr>
                          <w:sz w:val="22"/>
                          <w:szCs w:val="22"/>
                        </w:rPr>
                        <w:fldChar w:fldCharType="end"/>
                      </w:r>
                      <w:r w:rsidRPr="00562A04">
                        <w:rPr>
                          <w:sz w:val="22"/>
                          <w:szCs w:val="22"/>
                        </w:rPr>
                        <w:t xml:space="preserve"> Trạng thái luồng xử lý cho bảng Fact</w:t>
                      </w:r>
                      <w:bookmarkEnd w:id="590"/>
                      <w:bookmarkEnd w:id="591"/>
                      <w:bookmarkEnd w:id="592"/>
                    </w:p>
                  </w:txbxContent>
                </v:textbox>
                <w10:wrap type="topAndBottom" anchorx="margin"/>
              </v:shape>
            </w:pict>
          </mc:Fallback>
        </mc:AlternateContent>
      </w:r>
      <w:r>
        <w:rPr>
          <w:noProof/>
        </w:rPr>
        <w:drawing>
          <wp:anchor distT="0" distB="0" distL="114300" distR="114300" simplePos="0" relativeHeight="251663361" behindDoc="0" locked="0" layoutInCell="1" allowOverlap="1" wp14:anchorId="7420E292" wp14:editId="2CA0F7F2">
            <wp:simplePos x="0" y="0"/>
            <wp:positionH relativeFrom="column">
              <wp:posOffset>0</wp:posOffset>
            </wp:positionH>
            <wp:positionV relativeFrom="paragraph">
              <wp:posOffset>304800</wp:posOffset>
            </wp:positionV>
            <wp:extent cx="6229350" cy="2149475"/>
            <wp:effectExtent l="0" t="0" r="0" b="3175"/>
            <wp:wrapTopAndBottom/>
            <wp:docPr id="73411454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14543" name="Picture 1" descr="A screenshot of a computer&#10;&#10;Description automatically generated with medium confidence"/>
                    <pic:cNvPicPr/>
                  </pic:nvPicPr>
                  <pic:blipFill>
                    <a:blip r:embed="rId113"/>
                    <a:stretch>
                      <a:fillRect/>
                    </a:stretch>
                  </pic:blipFill>
                  <pic:spPr>
                    <a:xfrm>
                      <a:off x="0" y="0"/>
                      <a:ext cx="6229350" cy="2149475"/>
                    </a:xfrm>
                    <a:prstGeom prst="rect">
                      <a:avLst/>
                    </a:prstGeom>
                  </pic:spPr>
                </pic:pic>
              </a:graphicData>
            </a:graphic>
          </wp:anchor>
        </w:drawing>
      </w:r>
    </w:p>
    <w:p w14:paraId="7E349E77" w14:textId="77777777" w:rsidR="00097746" w:rsidRDefault="00097746" w:rsidP="00621D4D">
      <w:pPr>
        <w:pStyle w:val="Style1"/>
        <w:spacing w:line="360" w:lineRule="auto"/>
      </w:pPr>
      <w:r>
        <w:t xml:space="preserve"> </w:t>
      </w:r>
      <w:bookmarkStart w:id="593" w:name="_Toc135163529"/>
      <w:r>
        <w:t>Tạo các khóa ngoại</w:t>
      </w:r>
      <w:bookmarkEnd w:id="593"/>
    </w:p>
    <w:p w14:paraId="43B02AE0" w14:textId="77777777" w:rsidR="00097746" w:rsidRPr="00687B90" w:rsidRDefault="00097746" w:rsidP="00621D4D">
      <w:pPr>
        <w:pStyle w:val="ListParagraph"/>
        <w:numPr>
          <w:ilvl w:val="0"/>
          <w:numId w:val="5"/>
        </w:numPr>
        <w:spacing w:after="160" w:line="360" w:lineRule="auto"/>
        <w:rPr>
          <w:rFonts w:ascii="Times New Roman" w:hAnsi="Times New Roman"/>
        </w:rPr>
      </w:pPr>
      <w:r w:rsidRPr="00687B90">
        <w:rPr>
          <w:rFonts w:ascii="Times New Roman" w:hAnsi="Times New Roman"/>
          <w:b/>
          <w:bCs/>
        </w:rPr>
        <w:t>Bước 1:</w:t>
      </w:r>
      <w:r w:rsidRPr="00687B90">
        <w:rPr>
          <w:rFonts w:ascii="Times New Roman" w:hAnsi="Times New Roman"/>
        </w:rPr>
        <w:t xml:space="preserve"> Tạo connection tới database </w:t>
      </w:r>
      <w:r w:rsidRPr="00687B90">
        <w:rPr>
          <w:rFonts w:ascii="Times New Roman" w:hAnsi="Times New Roman"/>
          <w:b/>
          <w:bCs/>
        </w:rPr>
        <w:t>LiquorSalesFinal</w:t>
      </w:r>
      <w:r w:rsidRPr="00687B90">
        <w:rPr>
          <w:rFonts w:ascii="Times New Roman" w:hAnsi="Times New Roman"/>
        </w:rPr>
        <w:t>.</w:t>
      </w:r>
    </w:p>
    <w:p w14:paraId="58699FBA" w14:textId="77777777" w:rsidR="00097746" w:rsidRDefault="00097746" w:rsidP="00097746">
      <w:pPr>
        <w:keepNext/>
        <w:spacing w:line="360" w:lineRule="auto"/>
        <w:jc w:val="center"/>
      </w:pPr>
      <w:r w:rsidRPr="00E60845">
        <w:rPr>
          <w:b/>
          <w:bCs/>
          <w:noProof/>
        </w:rPr>
        <w:drawing>
          <wp:inline distT="0" distB="0" distL="0" distR="0" wp14:anchorId="3654D0F6" wp14:editId="6EE1433C">
            <wp:extent cx="5251010" cy="4508145"/>
            <wp:effectExtent l="0" t="0" r="6985" b="698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114"/>
                    <a:stretch>
                      <a:fillRect/>
                    </a:stretch>
                  </pic:blipFill>
                  <pic:spPr>
                    <a:xfrm>
                      <a:off x="0" y="0"/>
                      <a:ext cx="5256540" cy="4512892"/>
                    </a:xfrm>
                    <a:prstGeom prst="rect">
                      <a:avLst/>
                    </a:prstGeom>
                  </pic:spPr>
                </pic:pic>
              </a:graphicData>
            </a:graphic>
          </wp:inline>
        </w:drawing>
      </w:r>
    </w:p>
    <w:p w14:paraId="67217FEE" w14:textId="5E42A5EA" w:rsidR="00097746" w:rsidRPr="00E62DC2" w:rsidRDefault="00097746" w:rsidP="00097746">
      <w:pPr>
        <w:pStyle w:val="Caption"/>
        <w:spacing w:line="360" w:lineRule="auto"/>
        <w:jc w:val="center"/>
        <w:rPr>
          <w:b/>
          <w:bCs/>
          <w:sz w:val="22"/>
          <w:szCs w:val="22"/>
        </w:rPr>
      </w:pPr>
      <w:bookmarkStart w:id="594" w:name="_Toc135163676"/>
      <w:bookmarkStart w:id="595" w:name="_Toc135163791"/>
      <w:bookmarkStart w:id="596" w:name="_Toc137473447"/>
      <w:r w:rsidRPr="00E62DC2">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100</w:t>
      </w:r>
      <w:r>
        <w:rPr>
          <w:sz w:val="22"/>
          <w:szCs w:val="22"/>
        </w:rPr>
        <w:fldChar w:fldCharType="end"/>
      </w:r>
      <w:r w:rsidRPr="00E62DC2">
        <w:rPr>
          <w:sz w:val="22"/>
          <w:szCs w:val="22"/>
        </w:rPr>
        <w:t xml:space="preserve"> Tạo connection tới database LiquorSalesFinal</w:t>
      </w:r>
      <w:bookmarkEnd w:id="594"/>
      <w:bookmarkEnd w:id="595"/>
      <w:bookmarkEnd w:id="596"/>
    </w:p>
    <w:p w14:paraId="0B35B3BE" w14:textId="77777777" w:rsidR="00097746" w:rsidRDefault="00097746" w:rsidP="00097746">
      <w:pPr>
        <w:spacing w:line="360" w:lineRule="auto"/>
        <w:rPr>
          <w:b/>
          <w:bCs/>
        </w:rPr>
      </w:pPr>
    </w:p>
    <w:p w14:paraId="263D312E" w14:textId="77777777" w:rsidR="00097746" w:rsidRPr="004E238A" w:rsidRDefault="00097746" w:rsidP="00097746">
      <w:pPr>
        <w:spacing w:line="360" w:lineRule="auto"/>
        <w:rPr>
          <w:b/>
          <w:bCs/>
        </w:rPr>
      </w:pPr>
      <w:r>
        <w:rPr>
          <w:b/>
          <w:bCs/>
        </w:rPr>
        <w:br w:type="page"/>
      </w:r>
      <w:r w:rsidRPr="00AC6556">
        <w:rPr>
          <w:b/>
          <w:bCs/>
          <w:lang w:val="en-US"/>
        </w:rPr>
        <w:lastRenderedPageBreak/>
        <w:t xml:space="preserve">- </w:t>
      </w:r>
      <w:r w:rsidRPr="00AC6556">
        <w:rPr>
          <w:b/>
          <w:bCs/>
        </w:rPr>
        <w:t>Bước 2:</w:t>
      </w:r>
      <w:r w:rsidRPr="004E238A">
        <w:t xml:space="preserve"> Tạo </w:t>
      </w:r>
      <w:r>
        <w:rPr>
          <w:lang w:val="en-US"/>
        </w:rPr>
        <w:t xml:space="preserve">các </w:t>
      </w:r>
      <w:r w:rsidRPr="004E238A">
        <w:t>khóa ngoại.</w:t>
      </w:r>
    </w:p>
    <w:p w14:paraId="14946B2F" w14:textId="77777777" w:rsidR="00097746" w:rsidRPr="00AC6556" w:rsidRDefault="00097746" w:rsidP="00097746">
      <w:pPr>
        <w:keepNext/>
        <w:spacing w:line="360" w:lineRule="auto"/>
        <w:jc w:val="center"/>
        <w:rPr>
          <w:color w:val="000000" w:themeColor="text1"/>
          <w:sz w:val="22"/>
        </w:rPr>
      </w:pPr>
      <w:r w:rsidRPr="00AC6556">
        <w:rPr>
          <w:noProof/>
          <w:color w:val="000000" w:themeColor="text1"/>
          <w:sz w:val="22"/>
        </w:rPr>
        <w:drawing>
          <wp:inline distT="0" distB="0" distL="0" distR="0" wp14:anchorId="52DD34C7" wp14:editId="0B3EAA5C">
            <wp:extent cx="5219700" cy="3829050"/>
            <wp:effectExtent l="0" t="0" r="0" b="0"/>
            <wp:docPr id="1955608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08218" name="Picture 1" descr="A screenshot of a compu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219700" cy="3829050"/>
                    </a:xfrm>
                    <a:prstGeom prst="rect">
                      <a:avLst/>
                    </a:prstGeom>
                  </pic:spPr>
                </pic:pic>
              </a:graphicData>
            </a:graphic>
          </wp:inline>
        </w:drawing>
      </w:r>
    </w:p>
    <w:p w14:paraId="1CE0A9C4" w14:textId="2944E06D" w:rsidR="00097746" w:rsidRPr="00AC6556" w:rsidRDefault="00097746" w:rsidP="00480EAE">
      <w:pPr>
        <w:pStyle w:val="Caption"/>
        <w:spacing w:line="360" w:lineRule="auto"/>
        <w:jc w:val="center"/>
        <w:rPr>
          <w:sz w:val="22"/>
          <w:szCs w:val="22"/>
        </w:rPr>
      </w:pPr>
      <w:bookmarkStart w:id="597" w:name="_Toc135163677"/>
      <w:bookmarkStart w:id="598" w:name="_Toc135163792"/>
      <w:bookmarkStart w:id="599" w:name="_Toc137473448"/>
      <w:r w:rsidRPr="00AC6556">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101</w:t>
      </w:r>
      <w:r>
        <w:rPr>
          <w:sz w:val="22"/>
          <w:szCs w:val="22"/>
        </w:rPr>
        <w:fldChar w:fldCharType="end"/>
      </w:r>
      <w:r w:rsidRPr="00AC6556">
        <w:rPr>
          <w:sz w:val="22"/>
          <w:szCs w:val="22"/>
        </w:rPr>
        <w:t xml:space="preserve"> Tạo các khóa ngoại</w:t>
      </w:r>
      <w:bookmarkEnd w:id="597"/>
      <w:bookmarkEnd w:id="598"/>
      <w:bookmarkEnd w:id="599"/>
    </w:p>
    <w:p w14:paraId="71DD86D0" w14:textId="77777777" w:rsidR="00097746" w:rsidRDefault="00097746" w:rsidP="00480EAE">
      <w:pPr>
        <w:pStyle w:val="Style1"/>
        <w:spacing w:line="360" w:lineRule="auto"/>
      </w:pPr>
      <w:bookmarkStart w:id="600" w:name="_Toc135163530"/>
      <w:r>
        <w:t>Làm sạch dữ liệu</w:t>
      </w:r>
      <w:bookmarkEnd w:id="600"/>
    </w:p>
    <w:p w14:paraId="5A89C5C2" w14:textId="77777777" w:rsidR="00097746" w:rsidRDefault="00097746" w:rsidP="00480EAE">
      <w:pPr>
        <w:spacing w:line="360" w:lineRule="auto"/>
      </w:pPr>
      <w:r w:rsidRPr="000724C9">
        <w:t>-</w:t>
      </w:r>
      <w:r>
        <w:rPr>
          <w:lang w:val="en-US"/>
        </w:rPr>
        <w:t xml:space="preserve"> </w:t>
      </w:r>
      <w:r w:rsidRPr="000724C9">
        <w:t xml:space="preserve">Xóa các bản ghi cũ: để giúp đảm bảo rằng nếu chúng ta tiến hành việc Insert lại sẽ không bị duplicates dữ liệu </w:t>
      </w:r>
    </w:p>
    <w:p w14:paraId="72748867" w14:textId="77777777" w:rsidR="00097746" w:rsidRPr="002A377A" w:rsidRDefault="00097746" w:rsidP="00B52CD8">
      <w:pPr>
        <w:pStyle w:val="ListParagraph"/>
        <w:numPr>
          <w:ilvl w:val="0"/>
          <w:numId w:val="4"/>
        </w:numPr>
        <w:spacing w:line="360" w:lineRule="auto"/>
        <w:jc w:val="left"/>
        <w:rPr>
          <w:rFonts w:ascii="Times New Roman" w:hAnsi="Times New Roman"/>
        </w:rPr>
      </w:pPr>
      <w:r w:rsidRPr="002A377A">
        <w:rPr>
          <w:rFonts w:ascii="Times New Roman" w:hAnsi="Times New Roman"/>
        </w:rPr>
        <w:t>Làm sạch cho LiquorSalesOriginal:</w:t>
      </w:r>
    </w:p>
    <w:p w14:paraId="7BA1CAF4" w14:textId="77777777" w:rsidR="00097746" w:rsidRDefault="00097746" w:rsidP="00097746">
      <w:pPr>
        <w:keepNext/>
        <w:spacing w:line="360" w:lineRule="auto"/>
      </w:pPr>
      <w:r>
        <w:rPr>
          <w:noProof/>
        </w:rPr>
        <w:lastRenderedPageBreak/>
        <w:drawing>
          <wp:inline distT="0" distB="0" distL="0" distR="0" wp14:anchorId="7E1A4CC2" wp14:editId="51FF974D">
            <wp:extent cx="6229350" cy="5720715"/>
            <wp:effectExtent l="0" t="0" r="0" b="0"/>
            <wp:docPr id="1188316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16660" name="Picture 1" descr="A screenshot of a computer&#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6229350" cy="5720715"/>
                    </a:xfrm>
                    <a:prstGeom prst="rect">
                      <a:avLst/>
                    </a:prstGeom>
                  </pic:spPr>
                </pic:pic>
              </a:graphicData>
            </a:graphic>
          </wp:inline>
        </w:drawing>
      </w:r>
    </w:p>
    <w:p w14:paraId="08F3F671" w14:textId="78A81A67" w:rsidR="00097746" w:rsidRDefault="00097746" w:rsidP="00097746">
      <w:pPr>
        <w:pStyle w:val="Caption"/>
        <w:spacing w:line="360" w:lineRule="auto"/>
        <w:jc w:val="center"/>
        <w:rPr>
          <w:sz w:val="22"/>
          <w:szCs w:val="22"/>
        </w:rPr>
      </w:pPr>
      <w:bookmarkStart w:id="601" w:name="_Toc135163678"/>
      <w:bookmarkStart w:id="602" w:name="_Toc135163793"/>
      <w:bookmarkStart w:id="603" w:name="_Toc137473449"/>
      <w:r w:rsidRPr="003E1C81">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102</w:t>
      </w:r>
      <w:r>
        <w:rPr>
          <w:sz w:val="22"/>
          <w:szCs w:val="22"/>
        </w:rPr>
        <w:fldChar w:fldCharType="end"/>
      </w:r>
      <w:r w:rsidRPr="003E1C81">
        <w:rPr>
          <w:sz w:val="22"/>
          <w:szCs w:val="22"/>
        </w:rPr>
        <w:t xml:space="preserve"> Chọn kết nối đến database </w:t>
      </w:r>
      <w:r>
        <w:rPr>
          <w:sz w:val="22"/>
          <w:szCs w:val="22"/>
        </w:rPr>
        <w:t>Original</w:t>
      </w:r>
      <w:bookmarkEnd w:id="601"/>
      <w:bookmarkEnd w:id="602"/>
      <w:bookmarkEnd w:id="603"/>
    </w:p>
    <w:p w14:paraId="12421403" w14:textId="77777777" w:rsidR="00097746" w:rsidRDefault="00097746" w:rsidP="00097746">
      <w:pPr>
        <w:spacing w:line="360" w:lineRule="auto"/>
      </w:pPr>
      <w:r>
        <w:rPr>
          <w:lang w:val="en-US"/>
        </w:rPr>
        <w:t>Sử</w:t>
      </w:r>
      <w:r w:rsidRPr="000724C9">
        <w:t xml:space="preserve"> dụng</w:t>
      </w:r>
      <w:r>
        <w:rPr>
          <w:lang w:val="en-US"/>
        </w:rPr>
        <w:t xml:space="preserve"> lệnh</w:t>
      </w:r>
      <w:r w:rsidRPr="000724C9">
        <w:t xml:space="preserve"> Truncate </w:t>
      </w:r>
      <w:r>
        <w:rPr>
          <w:lang w:val="en-US"/>
        </w:rPr>
        <w:t xml:space="preserve">table </w:t>
      </w:r>
      <w:r w:rsidRPr="000724C9">
        <w:t xml:space="preserve">để </w:t>
      </w:r>
      <w:r>
        <w:rPr>
          <w:lang w:val="en-US"/>
        </w:rPr>
        <w:t xml:space="preserve">xóa hoàn toàn các bản ghi và </w:t>
      </w:r>
      <w:r w:rsidRPr="000724C9">
        <w:t>giải phóng bộ nhớ giúp reset lại identity bắt đầu từ 1.</w:t>
      </w:r>
    </w:p>
    <w:p w14:paraId="0C066B18" w14:textId="77777777" w:rsidR="00097746" w:rsidRPr="003E1C81" w:rsidRDefault="00097746" w:rsidP="00097746">
      <w:pPr>
        <w:spacing w:line="360" w:lineRule="auto"/>
        <w:rPr>
          <w:lang w:val="en-US"/>
        </w:rPr>
      </w:pPr>
    </w:p>
    <w:p w14:paraId="6D472D71" w14:textId="77777777" w:rsidR="00097746" w:rsidRDefault="00097746" w:rsidP="00097746">
      <w:pPr>
        <w:keepNext/>
        <w:spacing w:line="360" w:lineRule="auto"/>
      </w:pPr>
      <w:r>
        <w:rPr>
          <w:noProof/>
        </w:rPr>
        <w:lastRenderedPageBreak/>
        <w:drawing>
          <wp:inline distT="0" distB="0" distL="0" distR="0" wp14:anchorId="555C434E" wp14:editId="4F8EFB79">
            <wp:extent cx="6229350" cy="5733415"/>
            <wp:effectExtent l="0" t="0" r="0" b="635"/>
            <wp:docPr id="4681230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123005" name="Picture 1" descr="A screenshot of a computer&#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6229350" cy="5733415"/>
                    </a:xfrm>
                    <a:prstGeom prst="rect">
                      <a:avLst/>
                    </a:prstGeom>
                  </pic:spPr>
                </pic:pic>
              </a:graphicData>
            </a:graphic>
          </wp:inline>
        </w:drawing>
      </w:r>
    </w:p>
    <w:p w14:paraId="5EA72AF4" w14:textId="7AB567E1" w:rsidR="00097746" w:rsidRDefault="00097746" w:rsidP="00097746">
      <w:pPr>
        <w:pStyle w:val="Caption"/>
        <w:spacing w:line="360" w:lineRule="auto"/>
        <w:jc w:val="center"/>
        <w:rPr>
          <w:sz w:val="22"/>
          <w:szCs w:val="22"/>
        </w:rPr>
      </w:pPr>
      <w:bookmarkStart w:id="604" w:name="_Toc135163679"/>
      <w:bookmarkStart w:id="605" w:name="_Toc135163794"/>
      <w:bookmarkStart w:id="606" w:name="_Toc137473450"/>
      <w:r w:rsidRPr="003E1C81">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103</w:t>
      </w:r>
      <w:r>
        <w:rPr>
          <w:sz w:val="22"/>
          <w:szCs w:val="22"/>
        </w:rPr>
        <w:fldChar w:fldCharType="end"/>
      </w:r>
      <w:r w:rsidRPr="003E1C81">
        <w:rPr>
          <w:sz w:val="22"/>
          <w:szCs w:val="22"/>
        </w:rPr>
        <w:t xml:space="preserve"> Thêm câu lệnh SQL</w:t>
      </w:r>
      <w:bookmarkEnd w:id="604"/>
      <w:bookmarkEnd w:id="605"/>
      <w:bookmarkEnd w:id="606"/>
    </w:p>
    <w:p w14:paraId="4E27C9DA" w14:textId="77777777" w:rsidR="00097746" w:rsidRDefault="00097746" w:rsidP="00097746">
      <w:pPr>
        <w:rPr>
          <w:lang w:val="en-US"/>
        </w:rPr>
      </w:pPr>
    </w:p>
    <w:p w14:paraId="677789A8" w14:textId="77777777" w:rsidR="00097746" w:rsidRDefault="00097746" w:rsidP="00097746">
      <w:pPr>
        <w:rPr>
          <w:lang w:val="en-US"/>
        </w:rPr>
      </w:pPr>
    </w:p>
    <w:p w14:paraId="6FE8ED96" w14:textId="77777777" w:rsidR="00097746" w:rsidRDefault="00097746" w:rsidP="00097746">
      <w:pPr>
        <w:rPr>
          <w:lang w:val="en-US"/>
        </w:rPr>
      </w:pPr>
    </w:p>
    <w:p w14:paraId="55EF817C" w14:textId="77777777" w:rsidR="00097746" w:rsidRDefault="00097746" w:rsidP="00097746">
      <w:pPr>
        <w:rPr>
          <w:lang w:val="en-US"/>
        </w:rPr>
      </w:pPr>
    </w:p>
    <w:p w14:paraId="604764C3" w14:textId="77777777" w:rsidR="00097746" w:rsidRDefault="00097746" w:rsidP="00097746">
      <w:pPr>
        <w:rPr>
          <w:lang w:val="en-US"/>
        </w:rPr>
      </w:pPr>
    </w:p>
    <w:p w14:paraId="2DF16A34" w14:textId="77777777" w:rsidR="00097746" w:rsidRDefault="00097746" w:rsidP="00097746">
      <w:pPr>
        <w:rPr>
          <w:lang w:val="en-US"/>
        </w:rPr>
      </w:pPr>
    </w:p>
    <w:p w14:paraId="21840CCF" w14:textId="77777777" w:rsidR="00097746" w:rsidRDefault="00097746" w:rsidP="00097746">
      <w:pPr>
        <w:rPr>
          <w:lang w:val="en-US"/>
        </w:rPr>
      </w:pPr>
    </w:p>
    <w:p w14:paraId="61EC125A" w14:textId="77777777" w:rsidR="00097746" w:rsidRDefault="00097746" w:rsidP="00097746">
      <w:pPr>
        <w:rPr>
          <w:lang w:val="en-US"/>
        </w:rPr>
      </w:pPr>
    </w:p>
    <w:p w14:paraId="3888E688" w14:textId="77777777" w:rsidR="00097746" w:rsidRPr="00FC3B86" w:rsidRDefault="00097746" w:rsidP="00097746">
      <w:pPr>
        <w:rPr>
          <w:lang w:val="en-US"/>
        </w:rPr>
      </w:pPr>
    </w:p>
    <w:p w14:paraId="7700AF18" w14:textId="77777777" w:rsidR="00097746" w:rsidRPr="006D003F" w:rsidRDefault="00097746" w:rsidP="00B52CD8">
      <w:pPr>
        <w:pStyle w:val="ListParagraph"/>
        <w:numPr>
          <w:ilvl w:val="0"/>
          <w:numId w:val="4"/>
        </w:numPr>
        <w:spacing w:line="360" w:lineRule="auto"/>
        <w:jc w:val="left"/>
        <w:rPr>
          <w:rFonts w:ascii="Times New Roman" w:hAnsi="Times New Roman"/>
        </w:rPr>
      </w:pPr>
      <w:r w:rsidRPr="006D003F">
        <w:rPr>
          <w:rFonts w:ascii="Times New Roman" w:hAnsi="Times New Roman"/>
        </w:rPr>
        <w:lastRenderedPageBreak/>
        <w:t>Xóa cho LiquorSalesFinal:</w:t>
      </w:r>
    </w:p>
    <w:p w14:paraId="704A14B1" w14:textId="77777777" w:rsidR="00097746" w:rsidRDefault="00097746" w:rsidP="00097746">
      <w:pPr>
        <w:keepNext/>
        <w:spacing w:line="360" w:lineRule="auto"/>
      </w:pPr>
      <w:r>
        <w:rPr>
          <w:noProof/>
        </w:rPr>
        <w:drawing>
          <wp:inline distT="0" distB="0" distL="0" distR="0" wp14:anchorId="3B523FA0" wp14:editId="5D5FC1D4">
            <wp:extent cx="6229350" cy="5704840"/>
            <wp:effectExtent l="0" t="0" r="0" b="0"/>
            <wp:docPr id="943091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091939" name="Picture 1" descr="A screenshot of a computer&#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6229350" cy="5704840"/>
                    </a:xfrm>
                    <a:prstGeom prst="rect">
                      <a:avLst/>
                    </a:prstGeom>
                  </pic:spPr>
                </pic:pic>
              </a:graphicData>
            </a:graphic>
          </wp:inline>
        </w:drawing>
      </w:r>
    </w:p>
    <w:p w14:paraId="6508B692" w14:textId="021CAF1E" w:rsidR="00097746" w:rsidRDefault="00097746" w:rsidP="00097746">
      <w:pPr>
        <w:pStyle w:val="Caption"/>
        <w:jc w:val="center"/>
        <w:rPr>
          <w:sz w:val="22"/>
          <w:szCs w:val="22"/>
        </w:rPr>
      </w:pPr>
      <w:bookmarkStart w:id="607" w:name="_Toc135163680"/>
      <w:bookmarkStart w:id="608" w:name="_Toc135163795"/>
      <w:bookmarkStart w:id="609" w:name="_Toc137473451"/>
      <w:r w:rsidRPr="007154B2">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104</w:t>
      </w:r>
      <w:r>
        <w:rPr>
          <w:sz w:val="22"/>
          <w:szCs w:val="22"/>
        </w:rPr>
        <w:fldChar w:fldCharType="end"/>
      </w:r>
      <w:r w:rsidRPr="007154B2">
        <w:rPr>
          <w:sz w:val="22"/>
          <w:szCs w:val="22"/>
        </w:rPr>
        <w:t xml:space="preserve"> Chọn kết nối đến data</w:t>
      </w:r>
      <w:r>
        <w:rPr>
          <w:sz w:val="22"/>
          <w:szCs w:val="22"/>
        </w:rPr>
        <w:t>base</w:t>
      </w:r>
      <w:r w:rsidRPr="007154B2">
        <w:rPr>
          <w:sz w:val="22"/>
          <w:szCs w:val="22"/>
        </w:rPr>
        <w:t xml:space="preserve"> Final</w:t>
      </w:r>
      <w:bookmarkEnd w:id="607"/>
      <w:bookmarkEnd w:id="608"/>
      <w:bookmarkEnd w:id="609"/>
    </w:p>
    <w:p w14:paraId="1A50EB03" w14:textId="77777777" w:rsidR="00097746" w:rsidRDefault="00097746" w:rsidP="00097746">
      <w:pPr>
        <w:rPr>
          <w:lang w:val="en-US"/>
        </w:rPr>
      </w:pPr>
    </w:p>
    <w:p w14:paraId="2D54A21D" w14:textId="77777777" w:rsidR="00097746" w:rsidRDefault="00097746" w:rsidP="00097746">
      <w:pPr>
        <w:rPr>
          <w:lang w:val="en-US"/>
        </w:rPr>
      </w:pPr>
    </w:p>
    <w:p w14:paraId="22DC0C14" w14:textId="77777777" w:rsidR="00097746" w:rsidRDefault="00097746" w:rsidP="00097746">
      <w:pPr>
        <w:rPr>
          <w:lang w:val="en-US"/>
        </w:rPr>
      </w:pPr>
    </w:p>
    <w:p w14:paraId="6EC81110" w14:textId="77777777" w:rsidR="00097746" w:rsidRDefault="00097746" w:rsidP="00097746">
      <w:pPr>
        <w:rPr>
          <w:lang w:val="en-US"/>
        </w:rPr>
      </w:pPr>
    </w:p>
    <w:p w14:paraId="0C437CB1" w14:textId="77777777" w:rsidR="00097746" w:rsidRDefault="00097746" w:rsidP="00097746">
      <w:pPr>
        <w:rPr>
          <w:lang w:val="en-US"/>
        </w:rPr>
      </w:pPr>
    </w:p>
    <w:p w14:paraId="141338BE" w14:textId="77777777" w:rsidR="00097746" w:rsidRDefault="00097746" w:rsidP="00097746">
      <w:pPr>
        <w:rPr>
          <w:lang w:val="en-US"/>
        </w:rPr>
      </w:pPr>
    </w:p>
    <w:p w14:paraId="40748B78" w14:textId="77777777" w:rsidR="00097746" w:rsidRDefault="00097746" w:rsidP="00097746">
      <w:pPr>
        <w:rPr>
          <w:lang w:val="en-US"/>
        </w:rPr>
      </w:pPr>
    </w:p>
    <w:p w14:paraId="52174825" w14:textId="77777777" w:rsidR="00097746" w:rsidRPr="00FC3B86" w:rsidRDefault="00097746" w:rsidP="00097746">
      <w:pPr>
        <w:rPr>
          <w:lang w:val="en-US"/>
        </w:rPr>
      </w:pPr>
    </w:p>
    <w:p w14:paraId="62378D34" w14:textId="77777777" w:rsidR="00097746" w:rsidRDefault="00097746" w:rsidP="00097746">
      <w:pPr>
        <w:spacing w:line="360" w:lineRule="auto"/>
        <w:rPr>
          <w:lang w:val="en-US"/>
        </w:rPr>
      </w:pPr>
      <w:r w:rsidRPr="00292C38">
        <w:rPr>
          <w:b/>
          <w:bCs/>
          <w:lang w:val="en-US"/>
        </w:rPr>
        <w:lastRenderedPageBreak/>
        <w:t>- Trường hợp 1:</w:t>
      </w:r>
      <w:r w:rsidRPr="00CD6646">
        <w:rPr>
          <w:lang w:val="en-US"/>
        </w:rPr>
        <w:t xml:space="preserve"> Xóa các dữ liệu có sẵn khi chưa có khóa ngo</w:t>
      </w:r>
      <w:r>
        <w:rPr>
          <w:lang w:val="en-US"/>
        </w:rPr>
        <w:t xml:space="preserve">ại       </w:t>
      </w:r>
    </w:p>
    <w:p w14:paraId="0830F4F6" w14:textId="77777777" w:rsidR="00097746" w:rsidRDefault="00097746" w:rsidP="00097746">
      <w:pPr>
        <w:keepNext/>
        <w:spacing w:line="360" w:lineRule="auto"/>
        <w:jc w:val="center"/>
      </w:pPr>
      <w:r>
        <w:rPr>
          <w:noProof/>
        </w:rPr>
        <w:drawing>
          <wp:inline distT="0" distB="0" distL="0" distR="0" wp14:anchorId="3D9BC0A7" wp14:editId="1B3A89F5">
            <wp:extent cx="3733800" cy="3552825"/>
            <wp:effectExtent l="0" t="0" r="0" b="9525"/>
            <wp:docPr id="11377052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05263" name="Picture 1" descr="A screenshot of a compu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733800" cy="3552825"/>
                    </a:xfrm>
                    <a:prstGeom prst="rect">
                      <a:avLst/>
                    </a:prstGeom>
                  </pic:spPr>
                </pic:pic>
              </a:graphicData>
            </a:graphic>
          </wp:inline>
        </w:drawing>
      </w:r>
    </w:p>
    <w:p w14:paraId="59323883" w14:textId="0094F763" w:rsidR="00097746" w:rsidRPr="00A85FF7" w:rsidRDefault="00097746" w:rsidP="00097746">
      <w:pPr>
        <w:pStyle w:val="Caption"/>
        <w:jc w:val="center"/>
        <w:rPr>
          <w:sz w:val="22"/>
          <w:szCs w:val="22"/>
        </w:rPr>
      </w:pPr>
      <w:bookmarkStart w:id="610" w:name="_Toc135163681"/>
      <w:bookmarkStart w:id="611" w:name="_Toc135163796"/>
      <w:bookmarkStart w:id="612" w:name="_Toc137473452"/>
      <w:r w:rsidRPr="00292C38">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105</w:t>
      </w:r>
      <w:r>
        <w:rPr>
          <w:sz w:val="22"/>
          <w:szCs w:val="22"/>
        </w:rPr>
        <w:fldChar w:fldCharType="end"/>
      </w:r>
      <w:r w:rsidRPr="00292C38">
        <w:rPr>
          <w:noProof/>
          <w:sz w:val="22"/>
          <w:szCs w:val="22"/>
        </w:rPr>
        <w:t xml:space="preserve"> Thêm các câu lệnh xóa bảng</w:t>
      </w:r>
      <w:bookmarkEnd w:id="610"/>
      <w:bookmarkEnd w:id="611"/>
      <w:bookmarkEnd w:id="612"/>
    </w:p>
    <w:p w14:paraId="76AEEDCD" w14:textId="77777777" w:rsidR="00097746" w:rsidRDefault="00097746" w:rsidP="00097746">
      <w:pPr>
        <w:spacing w:line="360" w:lineRule="auto"/>
        <w:rPr>
          <w:lang w:val="en-US"/>
        </w:rPr>
      </w:pPr>
      <w:r w:rsidRPr="00A85FF7">
        <w:rPr>
          <w:b/>
          <w:bCs/>
          <w:lang w:val="en-US"/>
        </w:rPr>
        <w:t>- Trường hợp 2:</w:t>
      </w:r>
      <w:r w:rsidRPr="00D32FCC">
        <w:rPr>
          <w:lang w:val="en-US"/>
        </w:rPr>
        <w:t xml:space="preserve"> Xóa các dữ liệu </w:t>
      </w:r>
      <w:r>
        <w:rPr>
          <w:lang w:val="en-US"/>
        </w:rPr>
        <w:t xml:space="preserve">sau </w:t>
      </w:r>
      <w:r w:rsidRPr="00D32FCC">
        <w:rPr>
          <w:lang w:val="en-US"/>
        </w:rPr>
        <w:t xml:space="preserve">khi đã </w:t>
      </w:r>
      <w:r>
        <w:rPr>
          <w:lang w:val="en-US"/>
        </w:rPr>
        <w:t xml:space="preserve">tạo các </w:t>
      </w:r>
      <w:r w:rsidRPr="00D32FCC">
        <w:rPr>
          <w:lang w:val="en-US"/>
        </w:rPr>
        <w:t>khóa ngoại</w:t>
      </w:r>
    </w:p>
    <w:p w14:paraId="2FE5C71D" w14:textId="77777777" w:rsidR="00097746" w:rsidRDefault="00097746" w:rsidP="00097746">
      <w:pPr>
        <w:keepNext/>
        <w:spacing w:line="360" w:lineRule="auto"/>
        <w:jc w:val="center"/>
      </w:pPr>
      <w:r>
        <w:rPr>
          <w:noProof/>
        </w:rPr>
        <w:drawing>
          <wp:inline distT="0" distB="0" distL="0" distR="0" wp14:anchorId="2FCB33D4" wp14:editId="21900BDB">
            <wp:extent cx="4610100" cy="3552825"/>
            <wp:effectExtent l="0" t="0" r="0" b="9525"/>
            <wp:docPr id="703947890" name="Picture 1"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947890" name="Picture 1" descr="A screenshot of a computer screen&#10;&#10;Description automatically generated with low confidence"/>
                    <pic:cNvPicPr/>
                  </pic:nvPicPr>
                  <pic:blipFill>
                    <a:blip r:embed="rId120">
                      <a:extLst>
                        <a:ext uri="{28A0092B-C50C-407E-A947-70E740481C1C}">
                          <a14:useLocalDpi xmlns:a14="http://schemas.microsoft.com/office/drawing/2010/main" val="0"/>
                        </a:ext>
                      </a:extLst>
                    </a:blip>
                    <a:stretch>
                      <a:fillRect/>
                    </a:stretch>
                  </pic:blipFill>
                  <pic:spPr>
                    <a:xfrm>
                      <a:off x="0" y="0"/>
                      <a:ext cx="4610100" cy="3552825"/>
                    </a:xfrm>
                    <a:prstGeom prst="rect">
                      <a:avLst/>
                    </a:prstGeom>
                  </pic:spPr>
                </pic:pic>
              </a:graphicData>
            </a:graphic>
          </wp:inline>
        </w:drawing>
      </w:r>
    </w:p>
    <w:p w14:paraId="1D145DE8" w14:textId="3EC3F74E" w:rsidR="00097746" w:rsidRPr="00A85FF7" w:rsidRDefault="00097746" w:rsidP="00097746">
      <w:pPr>
        <w:pStyle w:val="Caption"/>
        <w:jc w:val="center"/>
        <w:rPr>
          <w:sz w:val="22"/>
          <w:szCs w:val="22"/>
        </w:rPr>
      </w:pPr>
      <w:bookmarkStart w:id="613" w:name="_Toc135163682"/>
      <w:bookmarkStart w:id="614" w:name="_Toc135163797"/>
      <w:bookmarkStart w:id="615" w:name="_Toc137473453"/>
      <w:r w:rsidRPr="00A85FF7">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2.2</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106</w:t>
      </w:r>
      <w:r>
        <w:rPr>
          <w:sz w:val="22"/>
          <w:szCs w:val="22"/>
        </w:rPr>
        <w:fldChar w:fldCharType="end"/>
      </w:r>
      <w:r w:rsidRPr="00A85FF7">
        <w:rPr>
          <w:sz w:val="22"/>
          <w:szCs w:val="22"/>
        </w:rPr>
        <w:t xml:space="preserve"> Thêm các câu lệnh xóa khóa ngoại</w:t>
      </w:r>
      <w:bookmarkEnd w:id="613"/>
      <w:bookmarkEnd w:id="614"/>
      <w:bookmarkEnd w:id="615"/>
    </w:p>
    <w:p w14:paraId="316353DD" w14:textId="77777777" w:rsidR="00097746" w:rsidRDefault="00097746" w:rsidP="00097746">
      <w:pPr>
        <w:spacing w:line="360" w:lineRule="auto"/>
      </w:pPr>
    </w:p>
    <w:p w14:paraId="4A95232C" w14:textId="77777777" w:rsidR="00097746" w:rsidRPr="00680323" w:rsidRDefault="00097746" w:rsidP="006D003F">
      <w:pPr>
        <w:pStyle w:val="Heading2"/>
        <w:numPr>
          <w:ilvl w:val="1"/>
          <w:numId w:val="1"/>
        </w:numPr>
        <w:spacing w:line="360" w:lineRule="auto"/>
        <w:ind w:left="576" w:hanging="576"/>
      </w:pPr>
      <w:bookmarkStart w:id="616" w:name="_Toc135163531"/>
      <w:r>
        <w:lastRenderedPageBreak/>
        <w:t>Thực thi project</w:t>
      </w:r>
      <w:r w:rsidRPr="00680323">
        <w:t xml:space="preserve"> SSIS</w:t>
      </w:r>
      <w:bookmarkEnd w:id="616"/>
    </w:p>
    <w:p w14:paraId="56731950" w14:textId="77777777" w:rsidR="00097746" w:rsidRDefault="00097746" w:rsidP="006D003F">
      <w:pPr>
        <w:spacing w:after="0" w:line="360" w:lineRule="auto"/>
        <w:rPr>
          <w:lang w:val="en-US"/>
        </w:rPr>
      </w:pPr>
      <w:r>
        <w:rPr>
          <w:lang w:val="en-US"/>
        </w:rPr>
        <w:t xml:space="preserve">- </w:t>
      </w:r>
      <w:r w:rsidRPr="00680323">
        <w:rPr>
          <w:lang w:val="en-US"/>
        </w:rPr>
        <w:t>Kiểm tra trạng thái mô hình SSIS</w:t>
      </w:r>
      <w:r>
        <w:rPr>
          <w:lang w:val="en-US"/>
        </w:rPr>
        <w:t xml:space="preserve">: </w:t>
      </w:r>
    </w:p>
    <w:p w14:paraId="189EF319" w14:textId="77777777" w:rsidR="00097746" w:rsidRDefault="00097746" w:rsidP="00097746">
      <w:pPr>
        <w:keepNext/>
        <w:spacing w:line="360" w:lineRule="auto"/>
      </w:pPr>
      <w:r>
        <w:rPr>
          <w:noProof/>
        </w:rPr>
        <w:drawing>
          <wp:inline distT="0" distB="0" distL="0" distR="0" wp14:anchorId="2E23A11C" wp14:editId="27E86CC4">
            <wp:extent cx="6229350" cy="2409190"/>
            <wp:effectExtent l="0" t="0" r="0" b="0"/>
            <wp:docPr id="16115610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61060" name="Picture 1" descr="A screenshot of a computer&#10;&#10;Description automatically generated with medium confidence"/>
                    <pic:cNvPicPr/>
                  </pic:nvPicPr>
                  <pic:blipFill>
                    <a:blip r:embed="rId121">
                      <a:extLst>
                        <a:ext uri="{28A0092B-C50C-407E-A947-70E740481C1C}">
                          <a14:useLocalDpi xmlns:a14="http://schemas.microsoft.com/office/drawing/2010/main" val="0"/>
                        </a:ext>
                      </a:extLst>
                    </a:blip>
                    <a:stretch>
                      <a:fillRect/>
                    </a:stretch>
                  </pic:blipFill>
                  <pic:spPr>
                    <a:xfrm>
                      <a:off x="0" y="0"/>
                      <a:ext cx="6229350" cy="2409190"/>
                    </a:xfrm>
                    <a:prstGeom prst="rect">
                      <a:avLst/>
                    </a:prstGeom>
                  </pic:spPr>
                </pic:pic>
              </a:graphicData>
            </a:graphic>
          </wp:inline>
        </w:drawing>
      </w:r>
    </w:p>
    <w:p w14:paraId="24E0C22D" w14:textId="1C42998E" w:rsidR="00097746" w:rsidRPr="00A85FF7" w:rsidRDefault="00097746" w:rsidP="00097746">
      <w:pPr>
        <w:pStyle w:val="Caption"/>
        <w:jc w:val="center"/>
        <w:rPr>
          <w:sz w:val="22"/>
          <w:szCs w:val="22"/>
        </w:rPr>
      </w:pPr>
      <w:bookmarkStart w:id="617" w:name="_Toc135163683"/>
      <w:bookmarkStart w:id="618" w:name="_Toc135163798"/>
      <w:bookmarkStart w:id="619" w:name="_Toc137473454"/>
      <w:r w:rsidRPr="00A85FF7">
        <w:rPr>
          <w:sz w:val="22"/>
          <w:szCs w:val="22"/>
        </w:rPr>
        <w:t xml:space="preserve">Hình </w:t>
      </w:r>
      <w:r>
        <w:rPr>
          <w:sz w:val="22"/>
          <w:szCs w:val="22"/>
        </w:rPr>
        <w:fldChar w:fldCharType="begin"/>
      </w:r>
      <w:r>
        <w:rPr>
          <w:sz w:val="22"/>
          <w:szCs w:val="22"/>
        </w:rPr>
        <w:instrText xml:space="preserve"> STYLEREF 2 \s </w:instrText>
      </w:r>
      <w:r>
        <w:rPr>
          <w:sz w:val="22"/>
          <w:szCs w:val="22"/>
        </w:rPr>
        <w:fldChar w:fldCharType="separate"/>
      </w:r>
      <w:r w:rsidR="000C0337">
        <w:rPr>
          <w:noProof/>
          <w:sz w:val="22"/>
          <w:szCs w:val="22"/>
        </w:rPr>
        <w:t>2.3</w:t>
      </w:r>
      <w:r>
        <w:rPr>
          <w:sz w:val="22"/>
          <w:szCs w:val="22"/>
        </w:rPr>
        <w:fldChar w:fldCharType="end"/>
      </w:r>
      <w:r>
        <w:rPr>
          <w:sz w:val="22"/>
          <w:szCs w:val="22"/>
        </w:rPr>
        <w:t>.</w:t>
      </w:r>
      <w:r>
        <w:rPr>
          <w:sz w:val="22"/>
          <w:szCs w:val="22"/>
        </w:rPr>
        <w:fldChar w:fldCharType="begin"/>
      </w:r>
      <w:r>
        <w:rPr>
          <w:sz w:val="22"/>
          <w:szCs w:val="22"/>
        </w:rPr>
        <w:instrText xml:space="preserve"> SEQ Hình \* ARABIC \s 2 </w:instrText>
      </w:r>
      <w:r>
        <w:rPr>
          <w:sz w:val="22"/>
          <w:szCs w:val="22"/>
        </w:rPr>
        <w:fldChar w:fldCharType="separate"/>
      </w:r>
      <w:r w:rsidR="000C0337">
        <w:rPr>
          <w:noProof/>
          <w:sz w:val="22"/>
          <w:szCs w:val="22"/>
        </w:rPr>
        <w:t>1</w:t>
      </w:r>
      <w:r>
        <w:rPr>
          <w:sz w:val="22"/>
          <w:szCs w:val="22"/>
        </w:rPr>
        <w:fldChar w:fldCharType="end"/>
      </w:r>
      <w:r w:rsidRPr="00A85FF7">
        <w:rPr>
          <w:sz w:val="22"/>
          <w:szCs w:val="22"/>
        </w:rPr>
        <w:t xml:space="preserve"> Trạng thái mô hình SSIS</w:t>
      </w:r>
      <w:bookmarkEnd w:id="617"/>
      <w:bookmarkEnd w:id="618"/>
      <w:bookmarkEnd w:id="619"/>
    </w:p>
    <w:p w14:paraId="5D8605BF" w14:textId="77777777" w:rsidR="00097746" w:rsidRDefault="00097746" w:rsidP="00097746">
      <w:pPr>
        <w:spacing w:line="360" w:lineRule="auto"/>
      </w:pPr>
      <w:r w:rsidRPr="00EC7C89">
        <w:t>-</w:t>
      </w:r>
      <w:r>
        <w:rPr>
          <w:lang w:val="en-US"/>
        </w:rPr>
        <w:t xml:space="preserve"> </w:t>
      </w:r>
      <w:r w:rsidRPr="00EC7C89">
        <w:t>Đổ dữ liệu vào database:</w:t>
      </w:r>
    </w:p>
    <w:p w14:paraId="79976293" w14:textId="77777777" w:rsidR="00097746" w:rsidRDefault="00097746" w:rsidP="00097746">
      <w:pPr>
        <w:keepNext/>
        <w:spacing w:line="360" w:lineRule="auto"/>
      </w:pPr>
      <w:r>
        <w:rPr>
          <w:noProof/>
        </w:rPr>
        <w:drawing>
          <wp:inline distT="0" distB="0" distL="0" distR="0" wp14:anchorId="1AA15A85" wp14:editId="3B1A6673">
            <wp:extent cx="6229350" cy="2095500"/>
            <wp:effectExtent l="0" t="0" r="0" b="0"/>
            <wp:docPr id="138915219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52191" name="Picture 1" descr="A screenshot of a computer&#10;&#10;Description automatically generated with medium confidence"/>
                    <pic:cNvPicPr/>
                  </pic:nvPicPr>
                  <pic:blipFill>
                    <a:blip r:embed="rId122">
                      <a:extLst>
                        <a:ext uri="{28A0092B-C50C-407E-A947-70E740481C1C}">
                          <a14:useLocalDpi xmlns:a14="http://schemas.microsoft.com/office/drawing/2010/main" val="0"/>
                        </a:ext>
                      </a:extLst>
                    </a:blip>
                    <a:stretch>
                      <a:fillRect/>
                    </a:stretch>
                  </pic:blipFill>
                  <pic:spPr>
                    <a:xfrm>
                      <a:off x="0" y="0"/>
                      <a:ext cx="6229350" cy="2095500"/>
                    </a:xfrm>
                    <a:prstGeom prst="rect">
                      <a:avLst/>
                    </a:prstGeom>
                  </pic:spPr>
                </pic:pic>
              </a:graphicData>
            </a:graphic>
          </wp:inline>
        </w:drawing>
      </w:r>
    </w:p>
    <w:p w14:paraId="3FAD9AB6" w14:textId="124D0EDB" w:rsidR="00097746" w:rsidRDefault="00097746" w:rsidP="00097746">
      <w:pPr>
        <w:pStyle w:val="Caption"/>
        <w:jc w:val="center"/>
        <w:rPr>
          <w:sz w:val="22"/>
          <w:szCs w:val="22"/>
        </w:rPr>
      </w:pPr>
      <w:bookmarkStart w:id="620" w:name="_Toc135163684"/>
      <w:bookmarkStart w:id="621" w:name="_Toc135163799"/>
      <w:bookmarkStart w:id="622" w:name="_Toc137473455"/>
      <w:r w:rsidRPr="00A85FF7">
        <w:rPr>
          <w:sz w:val="22"/>
          <w:szCs w:val="22"/>
        </w:rPr>
        <w:t xml:space="preserve">Hình </w:t>
      </w:r>
      <w:r w:rsidRPr="00A85FF7">
        <w:rPr>
          <w:sz w:val="22"/>
          <w:szCs w:val="22"/>
        </w:rPr>
        <w:fldChar w:fldCharType="begin"/>
      </w:r>
      <w:r w:rsidRPr="00A85FF7">
        <w:rPr>
          <w:sz w:val="22"/>
          <w:szCs w:val="22"/>
        </w:rPr>
        <w:instrText xml:space="preserve"> STYLEREF 2 \s </w:instrText>
      </w:r>
      <w:r w:rsidRPr="00A85FF7">
        <w:rPr>
          <w:sz w:val="22"/>
          <w:szCs w:val="22"/>
        </w:rPr>
        <w:fldChar w:fldCharType="separate"/>
      </w:r>
      <w:r w:rsidR="000C0337">
        <w:rPr>
          <w:noProof/>
          <w:sz w:val="22"/>
          <w:szCs w:val="22"/>
        </w:rPr>
        <w:t>2.3</w:t>
      </w:r>
      <w:r w:rsidRPr="00A85FF7">
        <w:rPr>
          <w:sz w:val="22"/>
          <w:szCs w:val="22"/>
        </w:rPr>
        <w:fldChar w:fldCharType="end"/>
      </w:r>
      <w:r w:rsidRPr="00A85FF7">
        <w:rPr>
          <w:sz w:val="22"/>
          <w:szCs w:val="22"/>
        </w:rPr>
        <w:t>.</w:t>
      </w:r>
      <w:r w:rsidRPr="00A85FF7">
        <w:rPr>
          <w:sz w:val="22"/>
          <w:szCs w:val="22"/>
        </w:rPr>
        <w:fldChar w:fldCharType="begin"/>
      </w:r>
      <w:r w:rsidRPr="00A85FF7">
        <w:rPr>
          <w:sz w:val="22"/>
          <w:szCs w:val="22"/>
        </w:rPr>
        <w:instrText xml:space="preserve"> SEQ Hình \* ARABIC \s 2 </w:instrText>
      </w:r>
      <w:r w:rsidRPr="00A85FF7">
        <w:rPr>
          <w:sz w:val="22"/>
          <w:szCs w:val="22"/>
        </w:rPr>
        <w:fldChar w:fldCharType="separate"/>
      </w:r>
      <w:r w:rsidR="000C0337">
        <w:rPr>
          <w:noProof/>
          <w:sz w:val="22"/>
          <w:szCs w:val="22"/>
        </w:rPr>
        <w:t>2</w:t>
      </w:r>
      <w:r w:rsidRPr="00A85FF7">
        <w:rPr>
          <w:sz w:val="22"/>
          <w:szCs w:val="22"/>
        </w:rPr>
        <w:fldChar w:fldCharType="end"/>
      </w:r>
      <w:r w:rsidRPr="00A85FF7">
        <w:rPr>
          <w:sz w:val="22"/>
          <w:szCs w:val="22"/>
        </w:rPr>
        <w:t xml:space="preserve"> Trạng thái sau khi đổ dữ liệu</w:t>
      </w:r>
      <w:bookmarkEnd w:id="620"/>
      <w:bookmarkEnd w:id="621"/>
      <w:bookmarkEnd w:id="622"/>
    </w:p>
    <w:p w14:paraId="021514F5" w14:textId="77777777" w:rsidR="00097746" w:rsidRPr="00CF6B6A" w:rsidRDefault="00097746" w:rsidP="00097746">
      <w:pPr>
        <w:rPr>
          <w:lang w:val="en-US"/>
        </w:rPr>
        <w:sectPr w:rsidR="00097746" w:rsidRPr="00CF6B6A" w:rsidSect="00936F2E">
          <w:headerReference w:type="even" r:id="rId123"/>
          <w:headerReference w:type="default" r:id="rId124"/>
          <w:footerReference w:type="default" r:id="rId125"/>
          <w:headerReference w:type="first" r:id="rId126"/>
          <w:pgSz w:w="11906" w:h="16838" w:code="9"/>
          <w:pgMar w:top="1170" w:right="926" w:bottom="1260" w:left="1170" w:header="720" w:footer="0" w:gutter="0"/>
          <w:cols w:space="720"/>
          <w:docGrid w:linePitch="326"/>
        </w:sectPr>
      </w:pPr>
    </w:p>
    <w:p w14:paraId="04F4C52D" w14:textId="314C8F0E" w:rsidR="001703BA" w:rsidRPr="00E847C4" w:rsidRDefault="001703BA" w:rsidP="00540938">
      <w:pPr>
        <w:pStyle w:val="TableofFigures"/>
        <w:tabs>
          <w:tab w:val="right" w:leader="dot" w:pos="9260"/>
        </w:tabs>
        <w:spacing w:line="360" w:lineRule="auto"/>
        <w:jc w:val="center"/>
        <w:outlineLvl w:val="0"/>
        <w:rPr>
          <w:rFonts w:eastAsia="Calibri"/>
          <w:b/>
          <w:sz w:val="28"/>
          <w:szCs w:val="28"/>
          <w:lang w:val="en-GB"/>
        </w:rPr>
      </w:pPr>
      <w:r>
        <w:rPr>
          <w:rFonts w:eastAsiaTheme="minorHAnsi"/>
          <w:noProof/>
          <w:sz w:val="22"/>
          <w:szCs w:val="22"/>
        </w:rPr>
        <w:lastRenderedPageBreak/>
        <w:fldChar w:fldCharType="begin"/>
      </w:r>
      <w:r>
        <w:rPr>
          <w:rFonts w:eastAsiaTheme="minorHAnsi"/>
          <w:noProof/>
          <w:sz w:val="22"/>
          <w:szCs w:val="22"/>
        </w:rPr>
        <w:instrText xml:space="preserve"> TOC \h \z \c "Bảng" </w:instrText>
      </w:r>
      <w:r w:rsidR="00845737">
        <w:rPr>
          <w:rFonts w:eastAsiaTheme="minorHAnsi"/>
          <w:noProof/>
          <w:sz w:val="22"/>
          <w:szCs w:val="22"/>
        </w:rPr>
        <w:fldChar w:fldCharType="separate"/>
      </w:r>
      <w:r>
        <w:fldChar w:fldCharType="end"/>
      </w:r>
      <w:bookmarkStart w:id="623" w:name="_Toc135751616"/>
      <w:r w:rsidRPr="00E847C4">
        <w:rPr>
          <w:rFonts w:eastAsia="Calibri"/>
          <w:b/>
          <w:sz w:val="28"/>
          <w:szCs w:val="28"/>
          <w:lang w:val="en-GB"/>
        </w:rPr>
        <w:t xml:space="preserve">CHƯƠNG </w:t>
      </w:r>
      <w:r>
        <w:rPr>
          <w:rFonts w:eastAsia="Calibri"/>
          <w:b/>
          <w:sz w:val="28"/>
          <w:szCs w:val="28"/>
          <w:lang w:val="en-GB"/>
        </w:rPr>
        <w:t>3</w:t>
      </w:r>
      <w:r w:rsidRPr="00E847C4">
        <w:rPr>
          <w:rFonts w:eastAsia="Calibri"/>
          <w:b/>
          <w:sz w:val="28"/>
          <w:szCs w:val="28"/>
          <w:lang w:val="en-GB"/>
        </w:rPr>
        <w:t xml:space="preserve">. </w:t>
      </w:r>
      <w:r>
        <w:rPr>
          <w:rFonts w:eastAsia="Calibri"/>
          <w:b/>
          <w:sz w:val="28"/>
          <w:szCs w:val="28"/>
          <w:lang w:val="en-GB"/>
        </w:rPr>
        <w:t>PHÂN TÍCH DỮ LIỆU TRONG KHO (SSAS)</w:t>
      </w:r>
      <w:bookmarkEnd w:id="623"/>
    </w:p>
    <w:p w14:paraId="3D3D0752" w14:textId="77777777" w:rsidR="001703BA" w:rsidRPr="00E847C4" w:rsidRDefault="001703BA" w:rsidP="00540938">
      <w:pPr>
        <w:spacing w:after="0" w:line="360" w:lineRule="auto"/>
        <w:ind w:firstLine="720"/>
        <w:rPr>
          <w:rFonts w:eastAsia="Calibri" w:cs="Times New Roman"/>
          <w:i/>
          <w:szCs w:val="26"/>
          <w:lang w:val="en-GB"/>
        </w:rPr>
      </w:pPr>
      <w:r w:rsidRPr="00E847C4">
        <w:rPr>
          <w:rFonts w:eastAsia="Calibri" w:cs="Times New Roman"/>
          <w:i/>
          <w:szCs w:val="26"/>
          <w:lang w:val="en-GB"/>
        </w:rPr>
        <w:t xml:space="preserve">Chương </w:t>
      </w:r>
      <w:r>
        <w:rPr>
          <w:rFonts w:eastAsia="Calibri" w:cs="Times New Roman"/>
          <w:i/>
          <w:szCs w:val="26"/>
          <w:lang w:val="en-GB"/>
        </w:rPr>
        <w:t>3</w:t>
      </w:r>
      <w:r w:rsidRPr="00E847C4">
        <w:rPr>
          <w:rFonts w:eastAsia="Calibri" w:cs="Times New Roman"/>
          <w:i/>
          <w:szCs w:val="26"/>
          <w:lang w:val="en-GB"/>
        </w:rPr>
        <w:t xml:space="preserve"> giới thiệu tổng quan về </w:t>
      </w:r>
      <w:r>
        <w:rPr>
          <w:rFonts w:eastAsia="Calibri" w:cs="Times New Roman"/>
          <w:i/>
          <w:szCs w:val="26"/>
          <w:lang w:val="en-GB"/>
        </w:rPr>
        <w:t>cách tạo project SSAS và thực hiện các câu truy vấn ở dạng roll up, drill down, slice and dice và pivot trên các công cụ SSAS, Excel, Power BI và sử dụng ngôn ngữ MDX.</w:t>
      </w:r>
    </w:p>
    <w:p w14:paraId="694EA290" w14:textId="77777777" w:rsidR="001703BA" w:rsidRPr="006E459A" w:rsidRDefault="001703BA" w:rsidP="001703BA">
      <w:pPr>
        <w:pStyle w:val="ListParagraph"/>
        <w:numPr>
          <w:ilvl w:val="0"/>
          <w:numId w:val="1"/>
        </w:numPr>
        <w:spacing w:after="0" w:line="360" w:lineRule="auto"/>
        <w:outlineLvl w:val="0"/>
        <w:rPr>
          <w:rFonts w:ascii="Times New Roman" w:hAnsi="Times New Roman"/>
          <w:b/>
          <w:vanish/>
          <w:szCs w:val="26"/>
        </w:rPr>
      </w:pPr>
      <w:bookmarkStart w:id="624" w:name="_Toc135751617"/>
      <w:bookmarkEnd w:id="624"/>
    </w:p>
    <w:p w14:paraId="08BF5CFC" w14:textId="77777777" w:rsidR="001703BA" w:rsidRPr="006E459A" w:rsidRDefault="001703BA" w:rsidP="001703BA">
      <w:pPr>
        <w:pStyle w:val="ListParagraph"/>
        <w:numPr>
          <w:ilvl w:val="0"/>
          <w:numId w:val="1"/>
        </w:numPr>
        <w:spacing w:after="0" w:line="360" w:lineRule="auto"/>
        <w:outlineLvl w:val="0"/>
        <w:rPr>
          <w:rFonts w:ascii="Times New Roman" w:hAnsi="Times New Roman"/>
          <w:b/>
          <w:vanish/>
          <w:szCs w:val="26"/>
        </w:rPr>
      </w:pPr>
      <w:bookmarkStart w:id="625" w:name="_Toc135751618"/>
      <w:bookmarkEnd w:id="625"/>
    </w:p>
    <w:p w14:paraId="305EEDE3" w14:textId="77777777" w:rsidR="001703BA" w:rsidRPr="006E459A" w:rsidRDefault="001703BA" w:rsidP="001703BA">
      <w:pPr>
        <w:pStyle w:val="ListParagraph"/>
        <w:numPr>
          <w:ilvl w:val="0"/>
          <w:numId w:val="1"/>
        </w:numPr>
        <w:spacing w:after="0" w:line="360" w:lineRule="auto"/>
        <w:outlineLvl w:val="0"/>
        <w:rPr>
          <w:rFonts w:ascii="Times New Roman" w:hAnsi="Times New Roman"/>
          <w:b/>
          <w:vanish/>
          <w:szCs w:val="26"/>
        </w:rPr>
      </w:pPr>
      <w:bookmarkStart w:id="626" w:name="_Toc135751619"/>
      <w:bookmarkEnd w:id="626"/>
    </w:p>
    <w:p w14:paraId="44D8FC19" w14:textId="77777777" w:rsidR="001703BA" w:rsidRDefault="001703BA" w:rsidP="006D003F">
      <w:pPr>
        <w:pStyle w:val="Heading2"/>
        <w:numPr>
          <w:ilvl w:val="1"/>
          <w:numId w:val="21"/>
        </w:numPr>
        <w:spacing w:line="360" w:lineRule="auto"/>
        <w:ind w:left="576" w:hanging="576"/>
        <w:rPr>
          <w:bCs/>
        </w:rPr>
      </w:pPr>
      <w:bookmarkStart w:id="627" w:name="_Toc135751620"/>
      <w:r w:rsidRPr="006E459A">
        <w:rPr>
          <w:bCs/>
        </w:rPr>
        <w:t>Tạo project SSAS trong Visual Studio</w:t>
      </w:r>
      <w:bookmarkEnd w:id="627"/>
    </w:p>
    <w:p w14:paraId="534C34BB" w14:textId="77777777" w:rsidR="001703BA" w:rsidRPr="00FA0038" w:rsidRDefault="001703BA" w:rsidP="006D003F">
      <w:pPr>
        <w:spacing w:line="360" w:lineRule="auto"/>
        <w:rPr>
          <w:b/>
          <w:bCs/>
          <w:lang w:val="en-US"/>
        </w:rPr>
      </w:pPr>
      <w:r w:rsidRPr="00FA0038">
        <w:rPr>
          <w:b/>
          <w:bCs/>
          <w:lang w:val="en-US"/>
        </w:rPr>
        <w:t>- Cấu hình project:</w:t>
      </w:r>
    </w:p>
    <w:p w14:paraId="2D8FC81F" w14:textId="77777777" w:rsidR="001703BA" w:rsidRDefault="001703BA" w:rsidP="006D003F">
      <w:pPr>
        <w:spacing w:line="360" w:lineRule="auto"/>
        <w:rPr>
          <w:lang w:val="en-US"/>
        </w:rPr>
      </w:pPr>
      <w:r>
        <w:rPr>
          <w:lang w:val="en-US"/>
        </w:rPr>
        <w:t xml:space="preserve">Chọn Create a new project </w:t>
      </w:r>
      <w:r w:rsidRPr="007E0FAA">
        <w:rPr>
          <w:lang w:val="en-US"/>
        </w:rPr>
        <w:sym w:font="Wingdings" w:char="F0E0"/>
      </w:r>
      <w:r>
        <w:rPr>
          <w:lang w:val="en-US"/>
        </w:rPr>
        <w:t xml:space="preserve"> Analysis Services Multidimensional Project.</w:t>
      </w:r>
    </w:p>
    <w:p w14:paraId="7FFD0D19" w14:textId="77777777" w:rsidR="001703BA" w:rsidRDefault="001703BA" w:rsidP="001703BA">
      <w:pPr>
        <w:rPr>
          <w:lang w:val="en-US"/>
        </w:rPr>
      </w:pPr>
      <w:r>
        <w:rPr>
          <w:noProof/>
        </w:rPr>
        <w:drawing>
          <wp:inline distT="0" distB="0" distL="0" distR="0" wp14:anchorId="48702842" wp14:editId="11C55255">
            <wp:extent cx="5943600" cy="3119120"/>
            <wp:effectExtent l="0" t="0" r="0" b="5080"/>
            <wp:docPr id="316131605" name="Picture 31613160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31605" name="Picture 1" descr="A screenshot of a computer&#10;&#10;Description automatically generated with medium confidence"/>
                    <pic:cNvPicPr/>
                  </pic:nvPicPr>
                  <pic:blipFill>
                    <a:blip r:embed="rId127"/>
                    <a:stretch>
                      <a:fillRect/>
                    </a:stretch>
                  </pic:blipFill>
                  <pic:spPr>
                    <a:xfrm>
                      <a:off x="0" y="0"/>
                      <a:ext cx="5943600" cy="3119120"/>
                    </a:xfrm>
                    <a:prstGeom prst="rect">
                      <a:avLst/>
                    </a:prstGeom>
                  </pic:spPr>
                </pic:pic>
              </a:graphicData>
            </a:graphic>
          </wp:inline>
        </w:drawing>
      </w:r>
    </w:p>
    <w:p w14:paraId="29EC6EFF" w14:textId="6BD5B242" w:rsidR="001703BA" w:rsidRDefault="001703BA" w:rsidP="001703BA">
      <w:pPr>
        <w:pStyle w:val="Caption"/>
        <w:jc w:val="center"/>
        <w:rPr>
          <w:color w:val="auto"/>
        </w:rPr>
      </w:pPr>
      <w:bookmarkStart w:id="628" w:name="_Toc135752084"/>
      <w:bookmarkStart w:id="629" w:name="_Toc137473456"/>
      <w:r w:rsidRPr="00C143EA">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1</w:t>
      </w:r>
      <w:r>
        <w:rPr>
          <w:color w:val="auto"/>
        </w:rPr>
        <w:fldChar w:fldCharType="end"/>
      </w:r>
      <w:bookmarkEnd w:id="628"/>
      <w:r w:rsidRPr="00C143EA">
        <w:rPr>
          <w:color w:val="auto"/>
        </w:rPr>
        <w:t>. Tạo project SSAS</w:t>
      </w:r>
      <w:bookmarkEnd w:id="629"/>
    </w:p>
    <w:p w14:paraId="6E6AEA4D" w14:textId="77777777" w:rsidR="001703BA" w:rsidRDefault="001703BA" w:rsidP="006D003F">
      <w:pPr>
        <w:spacing w:line="360" w:lineRule="auto"/>
        <w:rPr>
          <w:lang w:val="en-US"/>
        </w:rPr>
      </w:pPr>
      <w:r>
        <w:rPr>
          <w:lang w:val="en-US"/>
        </w:rPr>
        <w:t>Đặt tên cho project ở Project name, cụ thể ở đây là IowaLiquorSales_SSAS. Sau đó, nhấn Create để tạo project.</w:t>
      </w:r>
    </w:p>
    <w:p w14:paraId="16AB789F" w14:textId="77777777" w:rsidR="001703BA" w:rsidRDefault="001703BA" w:rsidP="006D003F">
      <w:pPr>
        <w:jc w:val="center"/>
        <w:rPr>
          <w:lang w:val="en-US"/>
        </w:rPr>
      </w:pPr>
      <w:r>
        <w:rPr>
          <w:noProof/>
        </w:rPr>
        <w:lastRenderedPageBreak/>
        <w:drawing>
          <wp:inline distT="0" distB="0" distL="0" distR="0" wp14:anchorId="59F43F00" wp14:editId="0A21BEB7">
            <wp:extent cx="5943600" cy="3112770"/>
            <wp:effectExtent l="0" t="0" r="0" b="0"/>
            <wp:docPr id="1442724140" name="Picture 14427241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24140" name="Picture 1" descr="A screenshot of a computer&#10;&#10;Description automatically generated with medium confidence"/>
                    <pic:cNvPicPr/>
                  </pic:nvPicPr>
                  <pic:blipFill>
                    <a:blip r:embed="rId128"/>
                    <a:stretch>
                      <a:fillRect/>
                    </a:stretch>
                  </pic:blipFill>
                  <pic:spPr>
                    <a:xfrm>
                      <a:off x="0" y="0"/>
                      <a:ext cx="5943600" cy="3112770"/>
                    </a:xfrm>
                    <a:prstGeom prst="rect">
                      <a:avLst/>
                    </a:prstGeom>
                  </pic:spPr>
                </pic:pic>
              </a:graphicData>
            </a:graphic>
          </wp:inline>
        </w:drawing>
      </w:r>
    </w:p>
    <w:p w14:paraId="4B3F2DEC" w14:textId="50591AB5" w:rsidR="001703BA" w:rsidRDefault="001703BA" w:rsidP="001703BA">
      <w:pPr>
        <w:pStyle w:val="Caption"/>
        <w:jc w:val="center"/>
        <w:rPr>
          <w:color w:val="auto"/>
        </w:rPr>
      </w:pPr>
      <w:bookmarkStart w:id="630" w:name="_Toc135752085"/>
      <w:bookmarkStart w:id="631" w:name="_Toc137473457"/>
      <w:r w:rsidRPr="00FA0038">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2</w:t>
      </w:r>
      <w:r>
        <w:rPr>
          <w:color w:val="auto"/>
        </w:rPr>
        <w:fldChar w:fldCharType="end"/>
      </w:r>
      <w:bookmarkEnd w:id="630"/>
      <w:r w:rsidRPr="00FA0038">
        <w:rPr>
          <w:color w:val="auto"/>
        </w:rPr>
        <w:t>. Đặt tên cho project</w:t>
      </w:r>
      <w:bookmarkEnd w:id="631"/>
    </w:p>
    <w:p w14:paraId="51D19F7C" w14:textId="77777777" w:rsidR="001703BA" w:rsidRDefault="001703BA" w:rsidP="001703BA">
      <w:pPr>
        <w:rPr>
          <w:b/>
          <w:bCs/>
          <w:lang w:val="en-US"/>
        </w:rPr>
      </w:pPr>
      <w:r w:rsidRPr="007F7DF6">
        <w:rPr>
          <w:b/>
          <w:bCs/>
          <w:lang w:val="en-US"/>
        </w:rPr>
        <w:t>- Tạo Data Source:</w:t>
      </w:r>
    </w:p>
    <w:p w14:paraId="71E02F56" w14:textId="77777777" w:rsidR="001703BA" w:rsidRDefault="001703BA" w:rsidP="001703BA">
      <w:pPr>
        <w:rPr>
          <w:lang w:val="en-US"/>
        </w:rPr>
      </w:pPr>
      <w:r>
        <w:rPr>
          <w:lang w:val="en-US"/>
        </w:rPr>
        <w:t>Tại panel Solution Explorer, nhấp chuột phải tại Data Sources và chọn New Data Sources.</w:t>
      </w:r>
    </w:p>
    <w:p w14:paraId="4084E789" w14:textId="77777777" w:rsidR="001703BA" w:rsidRPr="00810FDA" w:rsidRDefault="001703BA" w:rsidP="00A10801">
      <w:pPr>
        <w:spacing w:line="360" w:lineRule="auto"/>
        <w:rPr>
          <w:lang w:val="en-US"/>
        </w:rPr>
      </w:pPr>
      <w:r>
        <w:rPr>
          <w:lang w:val="en-US"/>
        </w:rPr>
        <w:t>Tại cửa sổ Data Source Wizard, chọn Create a data source based on an existing or new connection và chọn New để tạo connection mới.</w:t>
      </w:r>
    </w:p>
    <w:p w14:paraId="45B33ED2" w14:textId="77777777" w:rsidR="001703BA" w:rsidRDefault="001703BA" w:rsidP="001703BA">
      <w:pPr>
        <w:rPr>
          <w:lang w:val="en-US"/>
        </w:rPr>
      </w:pPr>
      <w:r>
        <w:rPr>
          <w:noProof/>
        </w:rPr>
        <w:lastRenderedPageBreak/>
        <w:drawing>
          <wp:inline distT="0" distB="0" distL="0" distR="0" wp14:anchorId="4B9E328B" wp14:editId="0F05E3F4">
            <wp:extent cx="5943600" cy="4663440"/>
            <wp:effectExtent l="0" t="0" r="0" b="3810"/>
            <wp:docPr id="177494505" name="Picture 1774945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4505" name="Picture 1" descr="A screenshot of a computer&#10;&#10;Description automatically generated"/>
                    <pic:cNvPicPr/>
                  </pic:nvPicPr>
                  <pic:blipFill>
                    <a:blip r:embed="rId129"/>
                    <a:stretch>
                      <a:fillRect/>
                    </a:stretch>
                  </pic:blipFill>
                  <pic:spPr>
                    <a:xfrm>
                      <a:off x="0" y="0"/>
                      <a:ext cx="5943600" cy="4663440"/>
                    </a:xfrm>
                    <a:prstGeom prst="rect">
                      <a:avLst/>
                    </a:prstGeom>
                  </pic:spPr>
                </pic:pic>
              </a:graphicData>
            </a:graphic>
          </wp:inline>
        </w:drawing>
      </w:r>
    </w:p>
    <w:p w14:paraId="087DE625" w14:textId="35297258" w:rsidR="001703BA" w:rsidRDefault="001703BA" w:rsidP="001703BA">
      <w:pPr>
        <w:pStyle w:val="Caption"/>
        <w:jc w:val="center"/>
        <w:rPr>
          <w:color w:val="auto"/>
        </w:rPr>
      </w:pPr>
      <w:bookmarkStart w:id="632" w:name="_Toc135752086"/>
      <w:bookmarkStart w:id="633" w:name="_Toc137473458"/>
      <w:r w:rsidRPr="004F1E83">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3</w:t>
      </w:r>
      <w:r>
        <w:rPr>
          <w:color w:val="auto"/>
        </w:rPr>
        <w:fldChar w:fldCharType="end"/>
      </w:r>
      <w:bookmarkEnd w:id="632"/>
      <w:r w:rsidRPr="004F1E83">
        <w:rPr>
          <w:color w:val="auto"/>
        </w:rPr>
        <w:t>. Tạo connection mới</w:t>
      </w:r>
      <w:bookmarkEnd w:id="633"/>
    </w:p>
    <w:p w14:paraId="60F2C379" w14:textId="77777777" w:rsidR="001703BA" w:rsidRPr="004F1E83" w:rsidRDefault="001703BA" w:rsidP="00A10801">
      <w:pPr>
        <w:spacing w:line="360" w:lineRule="auto"/>
        <w:rPr>
          <w:lang w:val="en-US"/>
        </w:rPr>
      </w:pPr>
      <w:r>
        <w:rPr>
          <w:lang w:val="en-US"/>
        </w:rPr>
        <w:t>Nhập Server name và tiến hành xác thực bằng SQL Server Authentication. Chọn kho dữ liệu LiquorSalesFinal để kết nối và chọn OK.</w:t>
      </w:r>
    </w:p>
    <w:p w14:paraId="5C41F556" w14:textId="77777777" w:rsidR="001703BA" w:rsidRDefault="001703BA" w:rsidP="001703BA">
      <w:pPr>
        <w:rPr>
          <w:lang w:val="en-US"/>
        </w:rPr>
      </w:pPr>
      <w:r>
        <w:rPr>
          <w:noProof/>
        </w:rPr>
        <w:lastRenderedPageBreak/>
        <w:drawing>
          <wp:inline distT="0" distB="0" distL="0" distR="0" wp14:anchorId="7006B8DE" wp14:editId="4CEF0373">
            <wp:extent cx="5943600" cy="5967095"/>
            <wp:effectExtent l="0" t="0" r="0" b="0"/>
            <wp:docPr id="1904305965" name="Picture 19043059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305965" name="Picture 1" descr="A screenshot of a computer&#10;&#10;Description automatically generated"/>
                    <pic:cNvPicPr/>
                  </pic:nvPicPr>
                  <pic:blipFill>
                    <a:blip r:embed="rId130"/>
                    <a:stretch>
                      <a:fillRect/>
                    </a:stretch>
                  </pic:blipFill>
                  <pic:spPr>
                    <a:xfrm>
                      <a:off x="0" y="0"/>
                      <a:ext cx="5943600" cy="5967095"/>
                    </a:xfrm>
                    <a:prstGeom prst="rect">
                      <a:avLst/>
                    </a:prstGeom>
                  </pic:spPr>
                </pic:pic>
              </a:graphicData>
            </a:graphic>
          </wp:inline>
        </w:drawing>
      </w:r>
    </w:p>
    <w:p w14:paraId="696DD229" w14:textId="0A052BEC" w:rsidR="001703BA" w:rsidRPr="00401B12" w:rsidRDefault="001703BA" w:rsidP="006D003F">
      <w:pPr>
        <w:pStyle w:val="Caption"/>
        <w:spacing w:line="360" w:lineRule="auto"/>
        <w:jc w:val="center"/>
        <w:rPr>
          <w:color w:val="auto"/>
        </w:rPr>
      </w:pPr>
      <w:bookmarkStart w:id="634" w:name="_Toc135752087"/>
      <w:bookmarkStart w:id="635" w:name="_Toc137473459"/>
      <w:r w:rsidRPr="00401B12">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4</w:t>
      </w:r>
      <w:r>
        <w:rPr>
          <w:color w:val="auto"/>
        </w:rPr>
        <w:fldChar w:fldCharType="end"/>
      </w:r>
      <w:r w:rsidRPr="00401B12">
        <w:rPr>
          <w:color w:val="auto"/>
        </w:rPr>
        <w:t>. Nhập thông tin server cần kết nối đến</w:t>
      </w:r>
      <w:bookmarkEnd w:id="634"/>
      <w:bookmarkEnd w:id="635"/>
    </w:p>
    <w:p w14:paraId="35245AA4" w14:textId="77777777" w:rsidR="001703BA" w:rsidRPr="00401B12" w:rsidRDefault="001703BA" w:rsidP="006D003F">
      <w:pPr>
        <w:spacing w:line="360" w:lineRule="auto"/>
        <w:rPr>
          <w:lang w:val="en-US"/>
        </w:rPr>
      </w:pPr>
      <w:r>
        <w:rPr>
          <w:lang w:val="en-US"/>
        </w:rPr>
        <w:t>Chọn Test Connection để kiểm tra xem kết nối thành công hay không. Nếu kết nối đã thành công, chọn OK.</w:t>
      </w:r>
    </w:p>
    <w:p w14:paraId="4EB6270F" w14:textId="77777777" w:rsidR="001703BA" w:rsidRDefault="001703BA" w:rsidP="006D003F">
      <w:pPr>
        <w:jc w:val="center"/>
        <w:rPr>
          <w:lang w:val="en-US"/>
        </w:rPr>
      </w:pPr>
      <w:r>
        <w:rPr>
          <w:noProof/>
        </w:rPr>
        <w:lastRenderedPageBreak/>
        <w:drawing>
          <wp:inline distT="0" distB="0" distL="0" distR="0" wp14:anchorId="086434B6" wp14:editId="0746ED1B">
            <wp:extent cx="5943600" cy="5949315"/>
            <wp:effectExtent l="0" t="0" r="0" b="0"/>
            <wp:docPr id="119838664" name="Picture 1198386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8664" name="Picture 1" descr="A screenshot of a computer&#10;&#10;Description automatically generated"/>
                    <pic:cNvPicPr/>
                  </pic:nvPicPr>
                  <pic:blipFill>
                    <a:blip r:embed="rId131"/>
                    <a:stretch>
                      <a:fillRect/>
                    </a:stretch>
                  </pic:blipFill>
                  <pic:spPr>
                    <a:xfrm>
                      <a:off x="0" y="0"/>
                      <a:ext cx="5943600" cy="5949315"/>
                    </a:xfrm>
                    <a:prstGeom prst="rect">
                      <a:avLst/>
                    </a:prstGeom>
                  </pic:spPr>
                </pic:pic>
              </a:graphicData>
            </a:graphic>
          </wp:inline>
        </w:drawing>
      </w:r>
    </w:p>
    <w:p w14:paraId="3D05505A" w14:textId="5CD7A83F" w:rsidR="001703BA" w:rsidRPr="00B934AF" w:rsidRDefault="001703BA" w:rsidP="001703BA">
      <w:pPr>
        <w:pStyle w:val="Caption"/>
        <w:jc w:val="center"/>
        <w:rPr>
          <w:color w:val="auto"/>
        </w:rPr>
      </w:pPr>
      <w:bookmarkStart w:id="636" w:name="_Toc135752088"/>
      <w:bookmarkStart w:id="637" w:name="_Toc137473460"/>
      <w:r w:rsidRPr="00B934AF">
        <w:rPr>
          <w:color w:val="auto"/>
        </w:rPr>
        <w:t xml:space="preserve">Hình </w:t>
      </w:r>
      <w:r w:rsidRPr="00B934AF">
        <w:rPr>
          <w:color w:val="auto"/>
        </w:rPr>
        <w:fldChar w:fldCharType="begin"/>
      </w:r>
      <w:r w:rsidRPr="00B934AF">
        <w:rPr>
          <w:color w:val="auto"/>
        </w:rPr>
        <w:instrText xml:space="preserve"> STYLEREF 2 \s </w:instrText>
      </w:r>
      <w:r w:rsidRPr="00B934AF">
        <w:rPr>
          <w:color w:val="auto"/>
        </w:rPr>
        <w:fldChar w:fldCharType="separate"/>
      </w:r>
      <w:r w:rsidR="000C0337">
        <w:rPr>
          <w:noProof/>
          <w:color w:val="auto"/>
        </w:rPr>
        <w:t>3.1</w:t>
      </w:r>
      <w:r w:rsidRPr="00B934AF">
        <w:rPr>
          <w:color w:val="auto"/>
        </w:rPr>
        <w:fldChar w:fldCharType="end"/>
      </w:r>
      <w:r w:rsidRPr="00B934AF">
        <w:rPr>
          <w:color w:val="auto"/>
        </w:rPr>
        <w:t>.</w:t>
      </w:r>
      <w:r w:rsidRPr="00B934AF">
        <w:rPr>
          <w:color w:val="auto"/>
        </w:rPr>
        <w:fldChar w:fldCharType="begin"/>
      </w:r>
      <w:r w:rsidRPr="00B934AF">
        <w:rPr>
          <w:color w:val="auto"/>
        </w:rPr>
        <w:instrText xml:space="preserve"> SEQ Hình \* ARABIC \s 2 </w:instrText>
      </w:r>
      <w:r w:rsidRPr="00B934AF">
        <w:rPr>
          <w:color w:val="auto"/>
        </w:rPr>
        <w:fldChar w:fldCharType="separate"/>
      </w:r>
      <w:r w:rsidR="000C0337">
        <w:rPr>
          <w:noProof/>
          <w:color w:val="auto"/>
        </w:rPr>
        <w:t>5</w:t>
      </w:r>
      <w:r w:rsidRPr="00B934AF">
        <w:rPr>
          <w:color w:val="auto"/>
        </w:rPr>
        <w:fldChar w:fldCharType="end"/>
      </w:r>
      <w:bookmarkEnd w:id="636"/>
      <w:r w:rsidRPr="00B934AF">
        <w:rPr>
          <w:color w:val="auto"/>
        </w:rPr>
        <w:t>. Kiểm tra kết nối đến server</w:t>
      </w:r>
      <w:bookmarkEnd w:id="637"/>
    </w:p>
    <w:p w14:paraId="0FE867BD" w14:textId="77777777" w:rsidR="001703BA" w:rsidRPr="00CA27D5" w:rsidRDefault="001703BA" w:rsidP="001703BA">
      <w:pPr>
        <w:rPr>
          <w:lang w:val="en-US"/>
        </w:rPr>
      </w:pPr>
      <w:r>
        <w:rPr>
          <w:lang w:val="en-US"/>
        </w:rPr>
        <w:t>Sau khi đã tạo kết nối, chọn Next.</w:t>
      </w:r>
    </w:p>
    <w:p w14:paraId="61E0655F" w14:textId="77777777" w:rsidR="001703BA" w:rsidRDefault="001703BA" w:rsidP="006D003F">
      <w:pPr>
        <w:jc w:val="center"/>
        <w:rPr>
          <w:lang w:val="en-US"/>
        </w:rPr>
      </w:pPr>
      <w:r>
        <w:rPr>
          <w:noProof/>
        </w:rPr>
        <w:lastRenderedPageBreak/>
        <w:drawing>
          <wp:inline distT="0" distB="0" distL="0" distR="0" wp14:anchorId="4702E71F" wp14:editId="55696095">
            <wp:extent cx="5943600" cy="4656455"/>
            <wp:effectExtent l="0" t="0" r="0" b="0"/>
            <wp:docPr id="436272541" name="Picture 4362725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72541" name="Picture 1" descr="A screenshot of a computer&#10;&#10;Description automatically generated"/>
                    <pic:cNvPicPr/>
                  </pic:nvPicPr>
                  <pic:blipFill>
                    <a:blip r:embed="rId132"/>
                    <a:stretch>
                      <a:fillRect/>
                    </a:stretch>
                  </pic:blipFill>
                  <pic:spPr>
                    <a:xfrm>
                      <a:off x="0" y="0"/>
                      <a:ext cx="5943600" cy="4656455"/>
                    </a:xfrm>
                    <a:prstGeom prst="rect">
                      <a:avLst/>
                    </a:prstGeom>
                  </pic:spPr>
                </pic:pic>
              </a:graphicData>
            </a:graphic>
          </wp:inline>
        </w:drawing>
      </w:r>
    </w:p>
    <w:p w14:paraId="789DD1B0" w14:textId="4D5A1A6B" w:rsidR="001703BA" w:rsidRDefault="001703BA" w:rsidP="001703BA">
      <w:pPr>
        <w:pStyle w:val="Caption"/>
        <w:jc w:val="center"/>
        <w:rPr>
          <w:color w:val="auto"/>
        </w:rPr>
      </w:pPr>
      <w:bookmarkStart w:id="638" w:name="_Toc135752089"/>
      <w:bookmarkStart w:id="639" w:name="_Toc137473461"/>
      <w:r w:rsidRPr="00EC67F2">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6</w:t>
      </w:r>
      <w:r>
        <w:rPr>
          <w:color w:val="auto"/>
        </w:rPr>
        <w:fldChar w:fldCharType="end"/>
      </w:r>
      <w:bookmarkEnd w:id="638"/>
      <w:r w:rsidRPr="00EC67F2">
        <w:rPr>
          <w:color w:val="auto"/>
        </w:rPr>
        <w:t>. Tạo kết nối thành công</w:t>
      </w:r>
      <w:bookmarkEnd w:id="639"/>
    </w:p>
    <w:p w14:paraId="59824785" w14:textId="77777777" w:rsidR="001703BA" w:rsidRPr="00EC67F2" w:rsidRDefault="001703BA" w:rsidP="001703BA">
      <w:pPr>
        <w:rPr>
          <w:lang w:val="en-US"/>
        </w:rPr>
      </w:pPr>
      <w:r>
        <w:rPr>
          <w:lang w:val="en-US"/>
        </w:rPr>
        <w:t>Nhập username và password của tài khoản Windows và sau đó, tiếp tục nhấn Next.</w:t>
      </w:r>
    </w:p>
    <w:p w14:paraId="75FE9972" w14:textId="77777777" w:rsidR="001703BA" w:rsidRPr="00EC67F2" w:rsidRDefault="001703BA" w:rsidP="001703BA">
      <w:pPr>
        <w:rPr>
          <w:lang w:val="en-US"/>
        </w:rPr>
      </w:pPr>
    </w:p>
    <w:p w14:paraId="4351AC57" w14:textId="77777777" w:rsidR="001703BA" w:rsidRDefault="001703BA" w:rsidP="006D003F">
      <w:pPr>
        <w:jc w:val="center"/>
        <w:rPr>
          <w:lang w:val="en-US"/>
        </w:rPr>
      </w:pPr>
      <w:r>
        <w:rPr>
          <w:noProof/>
        </w:rPr>
        <w:lastRenderedPageBreak/>
        <w:drawing>
          <wp:inline distT="0" distB="0" distL="0" distR="0" wp14:anchorId="46AB298B" wp14:editId="2F65852D">
            <wp:extent cx="5943600" cy="4651375"/>
            <wp:effectExtent l="0" t="0" r="0" b="0"/>
            <wp:docPr id="585526358" name="Picture 5855263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26358" name="Picture 1" descr="A screenshot of a computer&#10;&#10;Description automatically generated"/>
                    <pic:cNvPicPr/>
                  </pic:nvPicPr>
                  <pic:blipFill>
                    <a:blip r:embed="rId133"/>
                    <a:stretch>
                      <a:fillRect/>
                    </a:stretch>
                  </pic:blipFill>
                  <pic:spPr>
                    <a:xfrm>
                      <a:off x="0" y="0"/>
                      <a:ext cx="5943600" cy="4651375"/>
                    </a:xfrm>
                    <a:prstGeom prst="rect">
                      <a:avLst/>
                    </a:prstGeom>
                  </pic:spPr>
                </pic:pic>
              </a:graphicData>
            </a:graphic>
          </wp:inline>
        </w:drawing>
      </w:r>
    </w:p>
    <w:p w14:paraId="2F4D5E3F" w14:textId="0F192058" w:rsidR="001703BA" w:rsidRDefault="001703BA" w:rsidP="006D003F">
      <w:pPr>
        <w:pStyle w:val="Caption"/>
        <w:spacing w:line="360" w:lineRule="auto"/>
        <w:jc w:val="center"/>
        <w:rPr>
          <w:color w:val="auto"/>
        </w:rPr>
      </w:pPr>
      <w:bookmarkStart w:id="640" w:name="_Toc135752090"/>
      <w:bookmarkStart w:id="641" w:name="_Toc137473462"/>
      <w:r w:rsidRPr="001825A5">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7</w:t>
      </w:r>
      <w:r>
        <w:rPr>
          <w:color w:val="auto"/>
        </w:rPr>
        <w:fldChar w:fldCharType="end"/>
      </w:r>
      <w:bookmarkEnd w:id="640"/>
      <w:r w:rsidRPr="001825A5">
        <w:rPr>
          <w:color w:val="auto"/>
        </w:rPr>
        <w:t>. Nhập thông tin tài khoản Windows</w:t>
      </w:r>
      <w:bookmarkEnd w:id="641"/>
    </w:p>
    <w:p w14:paraId="46256C28" w14:textId="77777777" w:rsidR="001703BA" w:rsidRPr="001825A5" w:rsidRDefault="001703BA" w:rsidP="006D003F">
      <w:pPr>
        <w:spacing w:line="360" w:lineRule="auto"/>
        <w:rPr>
          <w:lang w:val="en-US"/>
        </w:rPr>
      </w:pPr>
      <w:r>
        <w:rPr>
          <w:lang w:val="en-US"/>
        </w:rPr>
        <w:t>Tiến hành đặt tên cho Data source, ở đây tên của Data source là Liquor Sales Final. Cuối cùng, chọn Finish để hoàn tất quá trình tạo Data source.</w:t>
      </w:r>
    </w:p>
    <w:p w14:paraId="24B30922" w14:textId="77777777" w:rsidR="001703BA" w:rsidRDefault="001703BA" w:rsidP="006D003F">
      <w:pPr>
        <w:jc w:val="center"/>
        <w:rPr>
          <w:lang w:val="en-US"/>
        </w:rPr>
      </w:pPr>
      <w:r>
        <w:rPr>
          <w:noProof/>
        </w:rPr>
        <w:lastRenderedPageBreak/>
        <w:drawing>
          <wp:inline distT="0" distB="0" distL="0" distR="0" wp14:anchorId="64B2D45B" wp14:editId="3B898C10">
            <wp:extent cx="5943600" cy="4660900"/>
            <wp:effectExtent l="0" t="0" r="0" b="6350"/>
            <wp:docPr id="568755895" name="Picture 5687558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55895" name="Picture 1" descr="A screenshot of a computer&#10;&#10;Description automatically generated"/>
                    <pic:cNvPicPr/>
                  </pic:nvPicPr>
                  <pic:blipFill>
                    <a:blip r:embed="rId134"/>
                    <a:stretch>
                      <a:fillRect/>
                    </a:stretch>
                  </pic:blipFill>
                  <pic:spPr>
                    <a:xfrm>
                      <a:off x="0" y="0"/>
                      <a:ext cx="5943600" cy="4660900"/>
                    </a:xfrm>
                    <a:prstGeom prst="rect">
                      <a:avLst/>
                    </a:prstGeom>
                  </pic:spPr>
                </pic:pic>
              </a:graphicData>
            </a:graphic>
          </wp:inline>
        </w:drawing>
      </w:r>
    </w:p>
    <w:p w14:paraId="03722596" w14:textId="1B64C73D" w:rsidR="001703BA" w:rsidRDefault="001703BA" w:rsidP="006D003F">
      <w:pPr>
        <w:pStyle w:val="Caption"/>
        <w:spacing w:line="360" w:lineRule="auto"/>
        <w:jc w:val="center"/>
      </w:pPr>
      <w:bookmarkStart w:id="642" w:name="_Toc135752091"/>
      <w:bookmarkStart w:id="643" w:name="_Toc137473463"/>
      <w:r>
        <w:t xml:space="preserve">Hình </w:t>
      </w:r>
      <w:r w:rsidR="00845737">
        <w:fldChar w:fldCharType="begin"/>
      </w:r>
      <w:r w:rsidR="00845737">
        <w:instrText xml:space="preserve"> STYLEREF 2 \s </w:instrText>
      </w:r>
      <w:r w:rsidR="00845737">
        <w:fldChar w:fldCharType="separate"/>
      </w:r>
      <w:r w:rsidR="000C0337">
        <w:rPr>
          <w:noProof/>
        </w:rPr>
        <w:t>3.1</w:t>
      </w:r>
      <w:r w:rsidR="00845737">
        <w:rPr>
          <w:noProof/>
        </w:rPr>
        <w:fldChar w:fldCharType="end"/>
      </w:r>
      <w:r>
        <w:t>.</w:t>
      </w:r>
      <w:r w:rsidR="00845737">
        <w:fldChar w:fldCharType="begin"/>
      </w:r>
      <w:r w:rsidR="00845737">
        <w:instrText xml:space="preserve"> SEQ Hình \* ARABIC \s 2 </w:instrText>
      </w:r>
      <w:r w:rsidR="00845737">
        <w:fldChar w:fldCharType="separate"/>
      </w:r>
      <w:r w:rsidR="000C0337">
        <w:rPr>
          <w:noProof/>
        </w:rPr>
        <w:t>8</w:t>
      </w:r>
      <w:r w:rsidR="00845737">
        <w:rPr>
          <w:noProof/>
        </w:rPr>
        <w:fldChar w:fldCharType="end"/>
      </w:r>
      <w:bookmarkEnd w:id="642"/>
      <w:r>
        <w:t>. Đặt tên cho Data source</w:t>
      </w:r>
      <w:bookmarkEnd w:id="643"/>
    </w:p>
    <w:p w14:paraId="4D18A2DD" w14:textId="77777777" w:rsidR="001703BA" w:rsidRPr="0093571E" w:rsidRDefault="001703BA" w:rsidP="006D003F">
      <w:pPr>
        <w:spacing w:line="360" w:lineRule="auto"/>
        <w:rPr>
          <w:b/>
          <w:bCs/>
          <w:lang w:val="en-US"/>
        </w:rPr>
      </w:pPr>
      <w:r w:rsidRPr="0093571E">
        <w:rPr>
          <w:b/>
          <w:bCs/>
          <w:lang w:val="en-US"/>
        </w:rPr>
        <w:t>- Tạo Data Source Views:</w:t>
      </w:r>
    </w:p>
    <w:p w14:paraId="452CDB0A" w14:textId="77777777" w:rsidR="001703BA" w:rsidRDefault="001703BA" w:rsidP="006D003F">
      <w:pPr>
        <w:spacing w:line="360" w:lineRule="auto"/>
        <w:rPr>
          <w:lang w:val="en-US"/>
        </w:rPr>
      </w:pPr>
      <w:r>
        <w:rPr>
          <w:lang w:val="en-US"/>
        </w:rPr>
        <w:t>Tại panel Solution Explorer, nhấp chuột phải Data Source Views và chọn New Data Source View. Sau đó, chọn Data Source đã tạo trước đó và nhấn Next.</w:t>
      </w:r>
    </w:p>
    <w:p w14:paraId="64DBF7E8" w14:textId="77777777" w:rsidR="001703BA" w:rsidRDefault="001703BA" w:rsidP="001703BA">
      <w:pPr>
        <w:rPr>
          <w:lang w:val="en-US"/>
        </w:rPr>
      </w:pPr>
    </w:p>
    <w:p w14:paraId="65C260FC" w14:textId="77777777" w:rsidR="001703BA" w:rsidRDefault="001703BA" w:rsidP="001703BA">
      <w:pPr>
        <w:rPr>
          <w:lang w:val="en-US"/>
        </w:rPr>
      </w:pPr>
      <w:r>
        <w:rPr>
          <w:noProof/>
        </w:rPr>
        <w:lastRenderedPageBreak/>
        <w:drawing>
          <wp:inline distT="0" distB="0" distL="0" distR="0" wp14:anchorId="26CF15F5" wp14:editId="718A312A">
            <wp:extent cx="5943600" cy="5085715"/>
            <wp:effectExtent l="0" t="0" r="0" b="635"/>
            <wp:docPr id="68144725" name="Picture 681447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4725" name="Picture 1" descr="A screenshot of a computer&#10;&#10;Description automatically generated with medium confidence"/>
                    <pic:cNvPicPr/>
                  </pic:nvPicPr>
                  <pic:blipFill>
                    <a:blip r:embed="rId135"/>
                    <a:stretch>
                      <a:fillRect/>
                    </a:stretch>
                  </pic:blipFill>
                  <pic:spPr>
                    <a:xfrm>
                      <a:off x="0" y="0"/>
                      <a:ext cx="5943600" cy="5085715"/>
                    </a:xfrm>
                    <a:prstGeom prst="rect">
                      <a:avLst/>
                    </a:prstGeom>
                  </pic:spPr>
                </pic:pic>
              </a:graphicData>
            </a:graphic>
          </wp:inline>
        </w:drawing>
      </w:r>
    </w:p>
    <w:p w14:paraId="0E154DC8" w14:textId="292B1389" w:rsidR="001703BA" w:rsidRPr="006D003F" w:rsidRDefault="001703BA" w:rsidP="006D003F">
      <w:pPr>
        <w:pStyle w:val="Caption"/>
        <w:jc w:val="center"/>
        <w:rPr>
          <w:color w:val="auto"/>
        </w:rPr>
      </w:pPr>
      <w:bookmarkStart w:id="644" w:name="_Toc135752092"/>
      <w:bookmarkStart w:id="645" w:name="_Toc137473464"/>
      <w:r w:rsidRPr="007A5736">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9</w:t>
      </w:r>
      <w:r>
        <w:rPr>
          <w:color w:val="auto"/>
        </w:rPr>
        <w:fldChar w:fldCharType="end"/>
      </w:r>
      <w:r w:rsidRPr="007A5736">
        <w:rPr>
          <w:color w:val="auto"/>
        </w:rPr>
        <w:t xml:space="preserve">. Chọn </w:t>
      </w:r>
      <w:r>
        <w:rPr>
          <w:color w:val="auto"/>
        </w:rPr>
        <w:t>kho dữ liệu cho quá trình SSAS</w:t>
      </w:r>
      <w:bookmarkEnd w:id="644"/>
      <w:bookmarkEnd w:id="645"/>
    </w:p>
    <w:p w14:paraId="0AEEF80D" w14:textId="77777777" w:rsidR="001703BA" w:rsidRPr="00DB6D52" w:rsidRDefault="001703BA" w:rsidP="006D003F">
      <w:pPr>
        <w:spacing w:line="360" w:lineRule="auto"/>
        <w:rPr>
          <w:lang w:val="en-US"/>
        </w:rPr>
      </w:pPr>
      <w:r>
        <w:t xml:space="preserve">Đưa bảng Fact vào vùng Included objects. Sau đó nhấn Add Related Tables để tự động thêm các bảng Dimension liên kết bởi các khóa ngoại của bảng Fact. </w:t>
      </w:r>
      <w:r>
        <w:rPr>
          <w:lang w:val="en-US"/>
        </w:rPr>
        <w:t xml:space="preserve">Chọn </w:t>
      </w:r>
      <w:r>
        <w:t>Next</w:t>
      </w:r>
      <w:r>
        <w:rPr>
          <w:lang w:val="en-US"/>
        </w:rPr>
        <w:t>.</w:t>
      </w:r>
    </w:p>
    <w:p w14:paraId="0CAED20F" w14:textId="77777777" w:rsidR="001703BA" w:rsidRDefault="001703BA" w:rsidP="001703BA">
      <w:pPr>
        <w:rPr>
          <w:lang w:val="en-US"/>
        </w:rPr>
      </w:pPr>
      <w:r>
        <w:rPr>
          <w:noProof/>
        </w:rPr>
        <w:lastRenderedPageBreak/>
        <w:drawing>
          <wp:inline distT="0" distB="0" distL="0" distR="0" wp14:anchorId="5D8D1E4E" wp14:editId="09D06E88">
            <wp:extent cx="5943600" cy="5085715"/>
            <wp:effectExtent l="0" t="0" r="0" b="635"/>
            <wp:docPr id="1457974529" name="Picture 14579745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74529" name="Picture 1" descr="A screenshot of a computer&#10;&#10;Description automatically generated"/>
                    <pic:cNvPicPr/>
                  </pic:nvPicPr>
                  <pic:blipFill>
                    <a:blip r:embed="rId136"/>
                    <a:stretch>
                      <a:fillRect/>
                    </a:stretch>
                  </pic:blipFill>
                  <pic:spPr>
                    <a:xfrm>
                      <a:off x="0" y="0"/>
                      <a:ext cx="5943600" cy="5085715"/>
                    </a:xfrm>
                    <a:prstGeom prst="rect">
                      <a:avLst/>
                    </a:prstGeom>
                  </pic:spPr>
                </pic:pic>
              </a:graphicData>
            </a:graphic>
          </wp:inline>
        </w:drawing>
      </w:r>
    </w:p>
    <w:p w14:paraId="29BD39EE" w14:textId="6FD645E3" w:rsidR="001703BA" w:rsidRPr="00A5089A" w:rsidRDefault="001703BA" w:rsidP="001703BA">
      <w:pPr>
        <w:pStyle w:val="Caption"/>
        <w:jc w:val="center"/>
        <w:rPr>
          <w:color w:val="auto"/>
        </w:rPr>
      </w:pPr>
      <w:bookmarkStart w:id="646" w:name="_Toc135752093"/>
      <w:bookmarkStart w:id="647" w:name="_Toc137473465"/>
      <w:r w:rsidRPr="00A5089A">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10</w:t>
      </w:r>
      <w:r>
        <w:rPr>
          <w:color w:val="auto"/>
        </w:rPr>
        <w:fldChar w:fldCharType="end"/>
      </w:r>
      <w:r w:rsidRPr="00A5089A">
        <w:rPr>
          <w:color w:val="auto"/>
        </w:rPr>
        <w:t>. Chọn các bảng dữ liệu cho quá trình phân tích</w:t>
      </w:r>
      <w:bookmarkEnd w:id="646"/>
      <w:bookmarkEnd w:id="647"/>
    </w:p>
    <w:p w14:paraId="5B6426F1" w14:textId="77777777" w:rsidR="001703BA" w:rsidRPr="00DB6D52" w:rsidRDefault="001703BA" w:rsidP="001703BA">
      <w:pPr>
        <w:rPr>
          <w:lang w:val="en-US"/>
        </w:rPr>
      </w:pPr>
      <w:r>
        <w:rPr>
          <w:noProof/>
          <w:lang w:val="en-US"/>
        </w:rPr>
        <w:t>Tiến hành đặt tên cho Data Source View và nhấn Finish.</w:t>
      </w:r>
    </w:p>
    <w:p w14:paraId="2C36D055" w14:textId="77777777" w:rsidR="001703BA" w:rsidRDefault="001703BA" w:rsidP="006D003F">
      <w:pPr>
        <w:jc w:val="center"/>
        <w:rPr>
          <w:lang w:val="en-US"/>
        </w:rPr>
      </w:pPr>
      <w:r>
        <w:rPr>
          <w:noProof/>
        </w:rPr>
        <w:lastRenderedPageBreak/>
        <w:drawing>
          <wp:inline distT="0" distB="0" distL="0" distR="0" wp14:anchorId="1C2D02DE" wp14:editId="05D3BF9D">
            <wp:extent cx="5943600" cy="5060950"/>
            <wp:effectExtent l="0" t="0" r="0" b="6350"/>
            <wp:docPr id="1906559426" name="Picture 19065594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59426" name="Picture 1" descr="A screenshot of a computer&#10;&#10;Description automatically generated"/>
                    <pic:cNvPicPr/>
                  </pic:nvPicPr>
                  <pic:blipFill>
                    <a:blip r:embed="rId137"/>
                    <a:stretch>
                      <a:fillRect/>
                    </a:stretch>
                  </pic:blipFill>
                  <pic:spPr>
                    <a:xfrm>
                      <a:off x="0" y="0"/>
                      <a:ext cx="5943600" cy="5060950"/>
                    </a:xfrm>
                    <a:prstGeom prst="rect">
                      <a:avLst/>
                    </a:prstGeom>
                  </pic:spPr>
                </pic:pic>
              </a:graphicData>
            </a:graphic>
          </wp:inline>
        </w:drawing>
      </w:r>
    </w:p>
    <w:p w14:paraId="4DE30C1E" w14:textId="64E6E551" w:rsidR="001703BA" w:rsidRPr="00A04D42" w:rsidRDefault="001703BA" w:rsidP="001703BA">
      <w:pPr>
        <w:pStyle w:val="Caption"/>
        <w:jc w:val="center"/>
        <w:rPr>
          <w:color w:val="auto"/>
        </w:rPr>
      </w:pPr>
      <w:bookmarkStart w:id="648" w:name="_Toc135752094"/>
      <w:bookmarkStart w:id="649" w:name="_Toc137473466"/>
      <w:r w:rsidRPr="00A04D42">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11</w:t>
      </w:r>
      <w:r>
        <w:rPr>
          <w:color w:val="auto"/>
        </w:rPr>
        <w:fldChar w:fldCharType="end"/>
      </w:r>
      <w:r w:rsidRPr="00A04D42">
        <w:rPr>
          <w:color w:val="auto"/>
        </w:rPr>
        <w:t xml:space="preserve">. </w:t>
      </w:r>
      <w:r>
        <w:rPr>
          <w:color w:val="auto"/>
        </w:rPr>
        <w:t>Hoàn thành quá trình tạo Data Source View</w:t>
      </w:r>
      <w:bookmarkEnd w:id="648"/>
      <w:bookmarkEnd w:id="649"/>
    </w:p>
    <w:p w14:paraId="1A54C06E" w14:textId="77777777" w:rsidR="001703BA" w:rsidRDefault="001703BA" w:rsidP="001703BA">
      <w:pPr>
        <w:rPr>
          <w:b/>
          <w:bCs/>
          <w:lang w:val="en-US"/>
        </w:rPr>
      </w:pPr>
      <w:r w:rsidRPr="0093571E">
        <w:rPr>
          <w:b/>
          <w:bCs/>
          <w:lang w:val="en-US"/>
        </w:rPr>
        <w:t>- Tạo các dimensions:</w:t>
      </w:r>
    </w:p>
    <w:p w14:paraId="4066F428" w14:textId="77777777" w:rsidR="001703BA" w:rsidRPr="005E0225" w:rsidRDefault="001703BA" w:rsidP="006D003F">
      <w:pPr>
        <w:spacing w:line="360" w:lineRule="auto"/>
        <w:rPr>
          <w:lang w:val="en-US"/>
        </w:rPr>
      </w:pPr>
      <w:r w:rsidRPr="005E0225">
        <w:rPr>
          <w:lang w:val="en-US"/>
        </w:rPr>
        <w:t>Tiến hành tạo các bảng chiều</w:t>
      </w:r>
      <w:r>
        <w:rPr>
          <w:lang w:val="en-US"/>
        </w:rPr>
        <w:t xml:space="preserve"> Dim_Time, Dim_Store và Dim_Item.</w:t>
      </w:r>
    </w:p>
    <w:p w14:paraId="48B18536" w14:textId="77777777" w:rsidR="001703BA" w:rsidRPr="005F11F7" w:rsidRDefault="001703BA" w:rsidP="006D003F">
      <w:pPr>
        <w:pStyle w:val="ListParagraph"/>
        <w:numPr>
          <w:ilvl w:val="0"/>
          <w:numId w:val="17"/>
        </w:numPr>
        <w:spacing w:after="0" w:line="360" w:lineRule="auto"/>
        <w:ind w:left="714" w:hanging="357"/>
        <w:rPr>
          <w:b/>
          <w:bCs/>
        </w:rPr>
      </w:pPr>
      <w:r>
        <w:rPr>
          <w:rFonts w:ascii="Times New Roman" w:hAnsi="Times New Roman"/>
          <w:b/>
          <w:bCs/>
        </w:rPr>
        <w:t>Tạo bảng Dim_Time</w:t>
      </w:r>
    </w:p>
    <w:p w14:paraId="5D504AEC" w14:textId="77777777" w:rsidR="001703BA" w:rsidRDefault="001703BA" w:rsidP="006D003F">
      <w:pPr>
        <w:spacing w:after="0" w:line="360" w:lineRule="auto"/>
        <w:rPr>
          <w:lang w:val="en-US"/>
        </w:rPr>
      </w:pPr>
      <w:r>
        <w:rPr>
          <w:lang w:val="en-US"/>
        </w:rPr>
        <w:t>Tại panel Solution Explorer, nhấp phải chuột và chọn New Dimension. Chọn Using an existing table và nhấn Next.</w:t>
      </w:r>
    </w:p>
    <w:p w14:paraId="6C57258F" w14:textId="77777777" w:rsidR="001703BA" w:rsidRPr="00FC38DF" w:rsidRDefault="001703BA" w:rsidP="001703BA">
      <w:pPr>
        <w:rPr>
          <w:lang w:val="en-US"/>
        </w:rPr>
      </w:pPr>
    </w:p>
    <w:p w14:paraId="6648D961" w14:textId="77777777" w:rsidR="001703BA" w:rsidRDefault="001703BA" w:rsidP="006D003F">
      <w:pPr>
        <w:tabs>
          <w:tab w:val="left" w:pos="1134"/>
        </w:tabs>
        <w:jc w:val="center"/>
        <w:rPr>
          <w:rFonts w:cs="Times New Roman"/>
          <w:b/>
          <w:bCs/>
          <w:szCs w:val="26"/>
        </w:rPr>
      </w:pPr>
      <w:r>
        <w:rPr>
          <w:noProof/>
        </w:rPr>
        <w:lastRenderedPageBreak/>
        <w:drawing>
          <wp:inline distT="0" distB="0" distL="0" distR="0" wp14:anchorId="276AB005" wp14:editId="42EF7C51">
            <wp:extent cx="5943600" cy="5085715"/>
            <wp:effectExtent l="0" t="0" r="0" b="635"/>
            <wp:docPr id="819852309" name="Picture 81985230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52309" name="Picture 1" descr="A screenshot of a computer&#10;&#10;Description automatically generated with medium confidence"/>
                    <pic:cNvPicPr/>
                  </pic:nvPicPr>
                  <pic:blipFill>
                    <a:blip r:embed="rId138"/>
                    <a:stretch>
                      <a:fillRect/>
                    </a:stretch>
                  </pic:blipFill>
                  <pic:spPr>
                    <a:xfrm>
                      <a:off x="0" y="0"/>
                      <a:ext cx="5943600" cy="5085715"/>
                    </a:xfrm>
                    <a:prstGeom prst="rect">
                      <a:avLst/>
                    </a:prstGeom>
                  </pic:spPr>
                </pic:pic>
              </a:graphicData>
            </a:graphic>
          </wp:inline>
        </w:drawing>
      </w:r>
    </w:p>
    <w:p w14:paraId="13C856F3" w14:textId="3FE602A9" w:rsidR="001703BA" w:rsidRPr="00E02AC8" w:rsidRDefault="001703BA" w:rsidP="001703BA">
      <w:pPr>
        <w:pStyle w:val="Caption"/>
        <w:jc w:val="center"/>
        <w:rPr>
          <w:rFonts w:cs="Times New Roman"/>
          <w:b/>
          <w:bCs/>
          <w:color w:val="auto"/>
          <w:szCs w:val="26"/>
        </w:rPr>
      </w:pPr>
      <w:bookmarkStart w:id="650" w:name="_Toc135752095"/>
      <w:bookmarkStart w:id="651" w:name="_Toc137473467"/>
      <w:r w:rsidRPr="00E02AC8">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12</w:t>
      </w:r>
      <w:r>
        <w:rPr>
          <w:color w:val="auto"/>
        </w:rPr>
        <w:fldChar w:fldCharType="end"/>
      </w:r>
      <w:bookmarkEnd w:id="650"/>
      <w:r w:rsidRPr="00E02AC8">
        <w:rPr>
          <w:color w:val="auto"/>
        </w:rPr>
        <w:t>. Tùy chọn tạo Dimension</w:t>
      </w:r>
      <w:bookmarkEnd w:id="651"/>
    </w:p>
    <w:p w14:paraId="07BC73A9" w14:textId="77777777" w:rsidR="001703BA" w:rsidRPr="00C76406" w:rsidRDefault="001703BA" w:rsidP="001703BA">
      <w:pPr>
        <w:tabs>
          <w:tab w:val="left" w:pos="1134"/>
        </w:tabs>
        <w:rPr>
          <w:rFonts w:cs="Times New Roman"/>
          <w:szCs w:val="26"/>
          <w:lang w:val="en-US"/>
        </w:rPr>
      </w:pPr>
      <w:r>
        <w:rPr>
          <w:rFonts w:cs="Times New Roman"/>
          <w:szCs w:val="26"/>
          <w:lang w:val="en-US"/>
        </w:rPr>
        <w:t>Chọn Data Source View vừa tạo ở trên và tại main table chọn Dim_Time.</w:t>
      </w:r>
    </w:p>
    <w:p w14:paraId="63ADC387" w14:textId="77777777" w:rsidR="001703BA" w:rsidRDefault="001703BA" w:rsidP="006D003F">
      <w:pPr>
        <w:tabs>
          <w:tab w:val="left" w:pos="1134"/>
        </w:tabs>
        <w:jc w:val="center"/>
        <w:rPr>
          <w:rFonts w:cs="Times New Roman"/>
          <w:b/>
          <w:bCs/>
          <w:szCs w:val="26"/>
        </w:rPr>
      </w:pPr>
      <w:r>
        <w:rPr>
          <w:noProof/>
        </w:rPr>
        <w:lastRenderedPageBreak/>
        <w:drawing>
          <wp:inline distT="0" distB="0" distL="0" distR="0" wp14:anchorId="78811AB8" wp14:editId="0BEB093F">
            <wp:extent cx="5943600" cy="5077460"/>
            <wp:effectExtent l="0" t="0" r="0" b="8890"/>
            <wp:docPr id="120310297" name="Picture 1203102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0297" name="Picture 1" descr="A screenshot of a computer&#10;&#10;Description automatically generated"/>
                    <pic:cNvPicPr/>
                  </pic:nvPicPr>
                  <pic:blipFill>
                    <a:blip r:embed="rId139"/>
                    <a:stretch>
                      <a:fillRect/>
                    </a:stretch>
                  </pic:blipFill>
                  <pic:spPr>
                    <a:xfrm>
                      <a:off x="0" y="0"/>
                      <a:ext cx="5943600" cy="5077460"/>
                    </a:xfrm>
                    <a:prstGeom prst="rect">
                      <a:avLst/>
                    </a:prstGeom>
                  </pic:spPr>
                </pic:pic>
              </a:graphicData>
            </a:graphic>
          </wp:inline>
        </w:drawing>
      </w:r>
    </w:p>
    <w:p w14:paraId="1C330788" w14:textId="038CD830" w:rsidR="001703BA" w:rsidRPr="00273538" w:rsidRDefault="001703BA" w:rsidP="001703BA">
      <w:pPr>
        <w:pStyle w:val="Caption"/>
        <w:jc w:val="center"/>
        <w:rPr>
          <w:rFonts w:cs="Times New Roman"/>
          <w:b/>
          <w:bCs/>
          <w:color w:val="auto"/>
          <w:szCs w:val="26"/>
        </w:rPr>
      </w:pPr>
      <w:bookmarkStart w:id="652" w:name="_Toc135752096"/>
      <w:bookmarkStart w:id="653" w:name="_Toc137473468"/>
      <w:r w:rsidRPr="00273538">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13</w:t>
      </w:r>
      <w:r>
        <w:rPr>
          <w:color w:val="auto"/>
        </w:rPr>
        <w:fldChar w:fldCharType="end"/>
      </w:r>
      <w:bookmarkEnd w:id="652"/>
      <w:r w:rsidRPr="00273538">
        <w:rPr>
          <w:color w:val="auto"/>
        </w:rPr>
        <w:t>. Chọn dimension Dim_Time</w:t>
      </w:r>
      <w:bookmarkEnd w:id="653"/>
    </w:p>
    <w:p w14:paraId="6CB4BF0D" w14:textId="77777777" w:rsidR="001703BA" w:rsidRPr="00554925" w:rsidRDefault="001703BA" w:rsidP="001703BA">
      <w:pPr>
        <w:tabs>
          <w:tab w:val="left" w:pos="1134"/>
        </w:tabs>
        <w:rPr>
          <w:rFonts w:cs="Times New Roman"/>
          <w:szCs w:val="26"/>
          <w:lang w:val="en-US"/>
        </w:rPr>
      </w:pPr>
      <w:r>
        <w:rPr>
          <w:rFonts w:cs="Times New Roman"/>
          <w:szCs w:val="26"/>
          <w:lang w:val="en-US"/>
        </w:rPr>
        <w:t>Tiếp theo, tick vào các thuộc tính phù hợp và chọn Next.</w:t>
      </w:r>
    </w:p>
    <w:p w14:paraId="6D123CF9" w14:textId="77777777" w:rsidR="001703BA" w:rsidRDefault="001703BA" w:rsidP="002342C4">
      <w:pPr>
        <w:tabs>
          <w:tab w:val="left" w:pos="1134"/>
        </w:tabs>
        <w:jc w:val="center"/>
        <w:rPr>
          <w:rFonts w:cs="Times New Roman"/>
          <w:b/>
          <w:bCs/>
          <w:szCs w:val="26"/>
        </w:rPr>
      </w:pPr>
      <w:r>
        <w:rPr>
          <w:noProof/>
        </w:rPr>
        <w:lastRenderedPageBreak/>
        <w:drawing>
          <wp:inline distT="0" distB="0" distL="0" distR="0" wp14:anchorId="52CE67DD" wp14:editId="5373690B">
            <wp:extent cx="5943600" cy="5080635"/>
            <wp:effectExtent l="0" t="0" r="0" b="5715"/>
            <wp:docPr id="1243146737" name="Picture 12431467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46737" name="Picture 1" descr="A screenshot of a computer&#10;&#10;Description automatically generated"/>
                    <pic:cNvPicPr/>
                  </pic:nvPicPr>
                  <pic:blipFill>
                    <a:blip r:embed="rId140"/>
                    <a:stretch>
                      <a:fillRect/>
                    </a:stretch>
                  </pic:blipFill>
                  <pic:spPr>
                    <a:xfrm>
                      <a:off x="0" y="0"/>
                      <a:ext cx="5943600" cy="5080635"/>
                    </a:xfrm>
                    <a:prstGeom prst="rect">
                      <a:avLst/>
                    </a:prstGeom>
                  </pic:spPr>
                </pic:pic>
              </a:graphicData>
            </a:graphic>
          </wp:inline>
        </w:drawing>
      </w:r>
    </w:p>
    <w:p w14:paraId="6FBA01FB" w14:textId="3AD32F6F" w:rsidR="001703BA" w:rsidRPr="00747B89" w:rsidRDefault="001703BA" w:rsidP="001703BA">
      <w:pPr>
        <w:pStyle w:val="Caption"/>
        <w:jc w:val="center"/>
        <w:rPr>
          <w:rFonts w:cs="Times New Roman"/>
          <w:b/>
          <w:bCs/>
          <w:color w:val="auto"/>
          <w:szCs w:val="26"/>
        </w:rPr>
      </w:pPr>
      <w:bookmarkStart w:id="654" w:name="_Toc135752097"/>
      <w:bookmarkStart w:id="655" w:name="_Toc137473469"/>
      <w:r w:rsidRPr="00747B89">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14</w:t>
      </w:r>
      <w:r>
        <w:rPr>
          <w:color w:val="auto"/>
        </w:rPr>
        <w:fldChar w:fldCharType="end"/>
      </w:r>
      <w:r w:rsidRPr="00747B89">
        <w:rPr>
          <w:color w:val="auto"/>
        </w:rPr>
        <w:t>. Chọn những thuộc tính cần thiết cho Dim_Time</w:t>
      </w:r>
      <w:bookmarkEnd w:id="654"/>
      <w:bookmarkEnd w:id="655"/>
    </w:p>
    <w:p w14:paraId="4DEAFF2E" w14:textId="77777777" w:rsidR="001703BA" w:rsidRPr="00264EFC" w:rsidRDefault="001703BA" w:rsidP="001703BA">
      <w:pPr>
        <w:tabs>
          <w:tab w:val="left" w:pos="1134"/>
        </w:tabs>
        <w:rPr>
          <w:rFonts w:cs="Times New Roman"/>
          <w:szCs w:val="26"/>
          <w:lang w:val="en-US"/>
        </w:rPr>
      </w:pPr>
      <w:r>
        <w:rPr>
          <w:rFonts w:cs="Times New Roman"/>
          <w:szCs w:val="26"/>
          <w:lang w:val="en-US"/>
        </w:rPr>
        <w:t>Đặt tên lại cho dimension hoặc để mặc định và chọn Finish.</w:t>
      </w:r>
    </w:p>
    <w:p w14:paraId="4B4C716F" w14:textId="77777777" w:rsidR="001703BA" w:rsidRDefault="001703BA" w:rsidP="001703BA">
      <w:pPr>
        <w:tabs>
          <w:tab w:val="left" w:pos="1134"/>
        </w:tabs>
        <w:rPr>
          <w:noProof/>
        </w:rPr>
      </w:pPr>
    </w:p>
    <w:p w14:paraId="4EA8947A" w14:textId="77777777" w:rsidR="001703BA" w:rsidRDefault="001703BA" w:rsidP="002342C4">
      <w:pPr>
        <w:tabs>
          <w:tab w:val="left" w:pos="1134"/>
        </w:tabs>
        <w:jc w:val="center"/>
        <w:rPr>
          <w:rFonts w:cs="Times New Roman"/>
          <w:b/>
          <w:bCs/>
          <w:szCs w:val="26"/>
        </w:rPr>
      </w:pPr>
      <w:r>
        <w:rPr>
          <w:noProof/>
        </w:rPr>
        <w:lastRenderedPageBreak/>
        <w:drawing>
          <wp:inline distT="0" distB="0" distL="0" distR="0" wp14:anchorId="0D91AA15" wp14:editId="2836AE5D">
            <wp:extent cx="5943600" cy="5099685"/>
            <wp:effectExtent l="0" t="0" r="0" b="5715"/>
            <wp:docPr id="866698960" name="Picture 8666989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98960" name="Picture 1" descr="A screenshot of a computer&#10;&#10;Description automatically generated with medium confidence"/>
                    <pic:cNvPicPr/>
                  </pic:nvPicPr>
                  <pic:blipFill>
                    <a:blip r:embed="rId141"/>
                    <a:stretch>
                      <a:fillRect/>
                    </a:stretch>
                  </pic:blipFill>
                  <pic:spPr>
                    <a:xfrm>
                      <a:off x="0" y="0"/>
                      <a:ext cx="5943600" cy="5099685"/>
                    </a:xfrm>
                    <a:prstGeom prst="rect">
                      <a:avLst/>
                    </a:prstGeom>
                  </pic:spPr>
                </pic:pic>
              </a:graphicData>
            </a:graphic>
          </wp:inline>
        </w:drawing>
      </w:r>
    </w:p>
    <w:p w14:paraId="3454EE67" w14:textId="568A29F6" w:rsidR="001703BA" w:rsidRPr="00C9546D" w:rsidRDefault="001703BA" w:rsidP="001703BA">
      <w:pPr>
        <w:pStyle w:val="Caption"/>
        <w:jc w:val="center"/>
        <w:rPr>
          <w:rFonts w:cs="Times New Roman"/>
          <w:b/>
          <w:bCs/>
          <w:color w:val="auto"/>
          <w:szCs w:val="26"/>
        </w:rPr>
      </w:pPr>
      <w:bookmarkStart w:id="656" w:name="_Toc135752098"/>
      <w:bookmarkStart w:id="657" w:name="_Toc137473470"/>
      <w:r w:rsidRPr="00C9546D">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15</w:t>
      </w:r>
      <w:r>
        <w:rPr>
          <w:color w:val="auto"/>
        </w:rPr>
        <w:fldChar w:fldCharType="end"/>
      </w:r>
      <w:r w:rsidRPr="00C9546D">
        <w:rPr>
          <w:color w:val="auto"/>
        </w:rPr>
        <w:t>. Hoàn thành quá trình tạo bảng Dim_Time</w:t>
      </w:r>
      <w:bookmarkEnd w:id="656"/>
      <w:bookmarkEnd w:id="657"/>
    </w:p>
    <w:p w14:paraId="394AB657" w14:textId="77777777" w:rsidR="001703BA" w:rsidRPr="002A58B6" w:rsidRDefault="001703BA" w:rsidP="002342C4">
      <w:pPr>
        <w:tabs>
          <w:tab w:val="left" w:pos="1134"/>
        </w:tabs>
        <w:spacing w:line="360" w:lineRule="auto"/>
        <w:rPr>
          <w:rFonts w:cs="Times New Roman"/>
          <w:szCs w:val="26"/>
          <w:lang w:val="en-US"/>
        </w:rPr>
      </w:pPr>
      <w:r>
        <w:rPr>
          <w:rFonts w:cs="Times New Roman"/>
          <w:szCs w:val="26"/>
          <w:lang w:val="en-US"/>
        </w:rPr>
        <w:t>Bảng Dim_Store và Dim_Item được thực hiện theo các bước tương tự như cách tạo bảng Dim_Time.</w:t>
      </w:r>
    </w:p>
    <w:p w14:paraId="0242080B" w14:textId="77777777" w:rsidR="001703BA" w:rsidRDefault="001703BA" w:rsidP="001703BA">
      <w:pPr>
        <w:tabs>
          <w:tab w:val="left" w:pos="1134"/>
        </w:tabs>
        <w:rPr>
          <w:rFonts w:cs="Times New Roman"/>
          <w:szCs w:val="26"/>
          <w:lang w:val="en-US"/>
        </w:rPr>
      </w:pPr>
    </w:p>
    <w:p w14:paraId="3A3B38B5" w14:textId="77777777" w:rsidR="001703BA" w:rsidRDefault="001703BA" w:rsidP="001703BA">
      <w:pPr>
        <w:tabs>
          <w:tab w:val="left" w:pos="1134"/>
        </w:tabs>
        <w:rPr>
          <w:rFonts w:cs="Times New Roman"/>
          <w:szCs w:val="26"/>
          <w:lang w:val="en-US"/>
        </w:rPr>
      </w:pPr>
    </w:p>
    <w:p w14:paraId="0CFB3FC4" w14:textId="77777777" w:rsidR="001703BA" w:rsidRDefault="001703BA" w:rsidP="001703BA">
      <w:pPr>
        <w:tabs>
          <w:tab w:val="left" w:pos="1134"/>
        </w:tabs>
        <w:rPr>
          <w:rFonts w:cs="Times New Roman"/>
          <w:szCs w:val="26"/>
          <w:lang w:val="en-US"/>
        </w:rPr>
      </w:pPr>
    </w:p>
    <w:p w14:paraId="1DC9FBAD" w14:textId="77777777" w:rsidR="001703BA" w:rsidRDefault="001703BA" w:rsidP="001703BA">
      <w:pPr>
        <w:tabs>
          <w:tab w:val="left" w:pos="1134"/>
        </w:tabs>
        <w:rPr>
          <w:rFonts w:cs="Times New Roman"/>
          <w:szCs w:val="26"/>
          <w:lang w:val="en-US"/>
        </w:rPr>
      </w:pPr>
    </w:p>
    <w:p w14:paraId="68C8DB89" w14:textId="77777777" w:rsidR="001703BA" w:rsidRDefault="001703BA" w:rsidP="001703BA">
      <w:pPr>
        <w:tabs>
          <w:tab w:val="left" w:pos="1134"/>
        </w:tabs>
        <w:rPr>
          <w:rFonts w:cs="Times New Roman"/>
          <w:szCs w:val="26"/>
          <w:lang w:val="en-US"/>
        </w:rPr>
      </w:pPr>
    </w:p>
    <w:p w14:paraId="7C9AFFBE" w14:textId="77777777" w:rsidR="001703BA" w:rsidRDefault="001703BA" w:rsidP="001703BA">
      <w:pPr>
        <w:tabs>
          <w:tab w:val="left" w:pos="1134"/>
        </w:tabs>
        <w:rPr>
          <w:rFonts w:cs="Times New Roman"/>
          <w:szCs w:val="26"/>
          <w:lang w:val="en-US"/>
        </w:rPr>
      </w:pPr>
    </w:p>
    <w:p w14:paraId="61520838" w14:textId="77777777" w:rsidR="001703BA" w:rsidRDefault="001703BA" w:rsidP="001703BA">
      <w:pPr>
        <w:tabs>
          <w:tab w:val="left" w:pos="1134"/>
        </w:tabs>
        <w:rPr>
          <w:rFonts w:cs="Times New Roman"/>
          <w:szCs w:val="26"/>
          <w:lang w:val="en-US"/>
        </w:rPr>
      </w:pPr>
    </w:p>
    <w:p w14:paraId="23123146" w14:textId="77777777" w:rsidR="001703BA" w:rsidRDefault="001703BA" w:rsidP="001703BA">
      <w:pPr>
        <w:tabs>
          <w:tab w:val="left" w:pos="1134"/>
        </w:tabs>
        <w:rPr>
          <w:rFonts w:cs="Times New Roman"/>
          <w:szCs w:val="26"/>
          <w:lang w:val="en-US"/>
        </w:rPr>
      </w:pPr>
    </w:p>
    <w:p w14:paraId="5AAA1912" w14:textId="77777777" w:rsidR="002342C4" w:rsidRDefault="002342C4" w:rsidP="001703BA">
      <w:pPr>
        <w:tabs>
          <w:tab w:val="left" w:pos="1134"/>
        </w:tabs>
        <w:rPr>
          <w:rFonts w:cs="Times New Roman"/>
          <w:szCs w:val="26"/>
          <w:lang w:val="en-US"/>
        </w:rPr>
      </w:pPr>
    </w:p>
    <w:p w14:paraId="2DA228D6" w14:textId="77777777" w:rsidR="002342C4" w:rsidRPr="002A58B6" w:rsidRDefault="002342C4" w:rsidP="001703BA">
      <w:pPr>
        <w:tabs>
          <w:tab w:val="left" w:pos="1134"/>
        </w:tabs>
        <w:rPr>
          <w:rFonts w:cs="Times New Roman"/>
          <w:szCs w:val="26"/>
          <w:lang w:val="en-US"/>
        </w:rPr>
      </w:pPr>
    </w:p>
    <w:p w14:paraId="0BF9179C" w14:textId="77777777" w:rsidR="001703BA" w:rsidRPr="00C04704" w:rsidRDefault="001703BA" w:rsidP="00B52CD8">
      <w:pPr>
        <w:pStyle w:val="ListParagraph"/>
        <w:numPr>
          <w:ilvl w:val="0"/>
          <w:numId w:val="17"/>
        </w:numPr>
        <w:tabs>
          <w:tab w:val="left" w:pos="1134"/>
        </w:tabs>
        <w:rPr>
          <w:b/>
          <w:szCs w:val="26"/>
        </w:rPr>
      </w:pPr>
      <w:r>
        <w:rPr>
          <w:rFonts w:ascii="Times New Roman" w:hAnsi="Times New Roman"/>
          <w:b/>
          <w:bCs/>
          <w:szCs w:val="26"/>
        </w:rPr>
        <w:lastRenderedPageBreak/>
        <w:t>Tạo bảng Dim_Store</w:t>
      </w:r>
    </w:p>
    <w:p w14:paraId="6E0B7298" w14:textId="77777777" w:rsidR="001703BA" w:rsidRDefault="001703BA" w:rsidP="002342C4">
      <w:pPr>
        <w:tabs>
          <w:tab w:val="left" w:pos="1134"/>
        </w:tabs>
        <w:jc w:val="center"/>
        <w:rPr>
          <w:rFonts w:cs="Times New Roman"/>
          <w:b/>
          <w:bCs/>
          <w:szCs w:val="26"/>
        </w:rPr>
      </w:pPr>
      <w:r>
        <w:rPr>
          <w:noProof/>
        </w:rPr>
        <w:drawing>
          <wp:inline distT="0" distB="0" distL="0" distR="0" wp14:anchorId="54CBEB3E" wp14:editId="2E0C91FA">
            <wp:extent cx="5943600" cy="5088255"/>
            <wp:effectExtent l="0" t="0" r="0" b="0"/>
            <wp:docPr id="1225462806" name="Picture 122546280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462806" name="Picture 1" descr="A screenshot of a computer&#10;&#10;Description automatically generated with medium confidence"/>
                    <pic:cNvPicPr/>
                  </pic:nvPicPr>
                  <pic:blipFill>
                    <a:blip r:embed="rId142"/>
                    <a:stretch>
                      <a:fillRect/>
                    </a:stretch>
                  </pic:blipFill>
                  <pic:spPr>
                    <a:xfrm>
                      <a:off x="0" y="0"/>
                      <a:ext cx="5943600" cy="5088255"/>
                    </a:xfrm>
                    <a:prstGeom prst="rect">
                      <a:avLst/>
                    </a:prstGeom>
                  </pic:spPr>
                </pic:pic>
              </a:graphicData>
            </a:graphic>
          </wp:inline>
        </w:drawing>
      </w:r>
    </w:p>
    <w:p w14:paraId="48381087" w14:textId="2B495A8D" w:rsidR="001703BA" w:rsidRPr="00C9546D" w:rsidRDefault="001703BA" w:rsidP="001703BA">
      <w:pPr>
        <w:pStyle w:val="Caption"/>
        <w:jc w:val="center"/>
        <w:rPr>
          <w:rFonts w:cs="Times New Roman"/>
          <w:b/>
          <w:bCs/>
          <w:color w:val="auto"/>
          <w:sz w:val="26"/>
          <w:szCs w:val="26"/>
        </w:rPr>
      </w:pPr>
      <w:bookmarkStart w:id="658" w:name="_Toc135752099"/>
      <w:bookmarkStart w:id="659" w:name="_Toc137473471"/>
      <w:r w:rsidRPr="00C9546D">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16</w:t>
      </w:r>
      <w:r>
        <w:rPr>
          <w:color w:val="auto"/>
        </w:rPr>
        <w:fldChar w:fldCharType="end"/>
      </w:r>
      <w:bookmarkEnd w:id="658"/>
      <w:r w:rsidRPr="00C9546D">
        <w:rPr>
          <w:color w:val="auto"/>
        </w:rPr>
        <w:t>. Chọn dimension Dim_Store</w:t>
      </w:r>
      <w:bookmarkEnd w:id="659"/>
    </w:p>
    <w:p w14:paraId="29DEE6AF" w14:textId="25F2E7D0" w:rsidR="001703BA" w:rsidRDefault="001703BA" w:rsidP="002342C4">
      <w:pPr>
        <w:tabs>
          <w:tab w:val="left" w:pos="1134"/>
        </w:tabs>
        <w:jc w:val="center"/>
        <w:rPr>
          <w:noProof/>
        </w:rPr>
      </w:pPr>
      <w:r>
        <w:rPr>
          <w:noProof/>
        </w:rPr>
        <w:lastRenderedPageBreak/>
        <w:drawing>
          <wp:inline distT="0" distB="0" distL="0" distR="0" wp14:anchorId="3348DF3D" wp14:editId="0DA90293">
            <wp:extent cx="5943600" cy="5055870"/>
            <wp:effectExtent l="0" t="0" r="0" b="0"/>
            <wp:docPr id="1016523773" name="Picture 10165237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3773" name="Picture 1" descr="A screenshot of a computer&#10;&#10;Description automatically generated"/>
                    <pic:cNvPicPr/>
                  </pic:nvPicPr>
                  <pic:blipFill>
                    <a:blip r:embed="rId143"/>
                    <a:stretch>
                      <a:fillRect/>
                    </a:stretch>
                  </pic:blipFill>
                  <pic:spPr>
                    <a:xfrm>
                      <a:off x="0" y="0"/>
                      <a:ext cx="5943600" cy="5055870"/>
                    </a:xfrm>
                    <a:prstGeom prst="rect">
                      <a:avLst/>
                    </a:prstGeom>
                  </pic:spPr>
                </pic:pic>
              </a:graphicData>
            </a:graphic>
          </wp:inline>
        </w:drawing>
      </w:r>
    </w:p>
    <w:p w14:paraId="674480AB" w14:textId="04B88AC1" w:rsidR="001703BA" w:rsidRPr="00E43CEA" w:rsidRDefault="001703BA" w:rsidP="001703BA">
      <w:pPr>
        <w:pStyle w:val="Caption"/>
        <w:jc w:val="center"/>
        <w:rPr>
          <w:noProof/>
          <w:color w:val="auto"/>
        </w:rPr>
      </w:pPr>
      <w:bookmarkStart w:id="660" w:name="_Toc135752100"/>
      <w:bookmarkStart w:id="661" w:name="_Toc137473472"/>
      <w:r w:rsidRPr="00E43CEA">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17</w:t>
      </w:r>
      <w:r>
        <w:rPr>
          <w:color w:val="auto"/>
        </w:rPr>
        <w:fldChar w:fldCharType="end"/>
      </w:r>
      <w:r w:rsidRPr="00E43CEA">
        <w:rPr>
          <w:color w:val="auto"/>
        </w:rPr>
        <w:t>. Chọn các dimensions liên quan đến Dim_Store</w:t>
      </w:r>
      <w:bookmarkEnd w:id="660"/>
      <w:bookmarkEnd w:id="661"/>
    </w:p>
    <w:p w14:paraId="4A0909B2" w14:textId="77777777" w:rsidR="001703BA" w:rsidRDefault="001703BA" w:rsidP="002342C4">
      <w:pPr>
        <w:tabs>
          <w:tab w:val="left" w:pos="1134"/>
        </w:tabs>
        <w:jc w:val="center"/>
        <w:rPr>
          <w:noProof/>
        </w:rPr>
      </w:pPr>
      <w:r>
        <w:rPr>
          <w:noProof/>
        </w:rPr>
        <w:lastRenderedPageBreak/>
        <w:drawing>
          <wp:inline distT="0" distB="0" distL="0" distR="0" wp14:anchorId="27D48BF5" wp14:editId="200A0594">
            <wp:extent cx="5943600" cy="5077460"/>
            <wp:effectExtent l="0" t="0" r="0" b="8890"/>
            <wp:docPr id="202302494" name="Picture 2023024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02494" name="Picture 1" descr="A screenshot of a computer&#10;&#10;Description automatically generated"/>
                    <pic:cNvPicPr/>
                  </pic:nvPicPr>
                  <pic:blipFill>
                    <a:blip r:embed="rId144"/>
                    <a:stretch>
                      <a:fillRect/>
                    </a:stretch>
                  </pic:blipFill>
                  <pic:spPr>
                    <a:xfrm>
                      <a:off x="0" y="0"/>
                      <a:ext cx="5943600" cy="5077460"/>
                    </a:xfrm>
                    <a:prstGeom prst="rect">
                      <a:avLst/>
                    </a:prstGeom>
                  </pic:spPr>
                </pic:pic>
              </a:graphicData>
            </a:graphic>
          </wp:inline>
        </w:drawing>
      </w:r>
    </w:p>
    <w:p w14:paraId="57C5C8E1" w14:textId="5C489E80" w:rsidR="001703BA" w:rsidRPr="004203FB" w:rsidRDefault="001703BA" w:rsidP="001703BA">
      <w:pPr>
        <w:pStyle w:val="Caption"/>
        <w:jc w:val="center"/>
        <w:rPr>
          <w:noProof/>
          <w:color w:val="auto"/>
        </w:rPr>
      </w:pPr>
      <w:bookmarkStart w:id="662" w:name="_Toc135752101"/>
      <w:bookmarkStart w:id="663" w:name="_Toc137473473"/>
      <w:r w:rsidRPr="004203FB">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18</w:t>
      </w:r>
      <w:r>
        <w:rPr>
          <w:color w:val="auto"/>
        </w:rPr>
        <w:fldChar w:fldCharType="end"/>
      </w:r>
      <w:r w:rsidRPr="004203FB">
        <w:rPr>
          <w:color w:val="auto"/>
        </w:rPr>
        <w:t>. Chọn các thuộc tính phù hợp cho</w:t>
      </w:r>
      <w:r>
        <w:rPr>
          <w:color w:val="auto"/>
        </w:rPr>
        <w:t xml:space="preserve"> bảng</w:t>
      </w:r>
      <w:r w:rsidRPr="004203FB">
        <w:rPr>
          <w:color w:val="auto"/>
        </w:rPr>
        <w:t xml:space="preserve"> Dim_Store</w:t>
      </w:r>
      <w:bookmarkEnd w:id="662"/>
      <w:bookmarkEnd w:id="663"/>
    </w:p>
    <w:p w14:paraId="59B84A0F" w14:textId="77777777" w:rsidR="001703BA" w:rsidRDefault="001703BA" w:rsidP="002342C4">
      <w:pPr>
        <w:tabs>
          <w:tab w:val="left" w:pos="1134"/>
        </w:tabs>
        <w:jc w:val="center"/>
        <w:rPr>
          <w:rFonts w:cs="Times New Roman"/>
          <w:b/>
          <w:bCs/>
          <w:szCs w:val="26"/>
        </w:rPr>
      </w:pPr>
      <w:r>
        <w:rPr>
          <w:noProof/>
        </w:rPr>
        <w:lastRenderedPageBreak/>
        <w:drawing>
          <wp:inline distT="0" distB="0" distL="0" distR="0" wp14:anchorId="3B84D4DC" wp14:editId="71E6CA72">
            <wp:extent cx="5943600" cy="5055870"/>
            <wp:effectExtent l="0" t="0" r="0" b="0"/>
            <wp:docPr id="725971677" name="Picture 7259716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71677" name="Picture 725971677" descr="A screenshot of a computer&#10;&#10;Description automatically generated with medium confidence"/>
                    <pic:cNvPicPr/>
                  </pic:nvPicPr>
                  <pic:blipFill>
                    <a:blip r:embed="rId145"/>
                    <a:stretch>
                      <a:fillRect/>
                    </a:stretch>
                  </pic:blipFill>
                  <pic:spPr>
                    <a:xfrm>
                      <a:off x="0" y="0"/>
                      <a:ext cx="5943600" cy="5055870"/>
                    </a:xfrm>
                    <a:prstGeom prst="rect">
                      <a:avLst/>
                    </a:prstGeom>
                  </pic:spPr>
                </pic:pic>
              </a:graphicData>
            </a:graphic>
          </wp:inline>
        </w:drawing>
      </w:r>
    </w:p>
    <w:p w14:paraId="0DFE17FD" w14:textId="22067787" w:rsidR="001703BA" w:rsidRPr="00C04704" w:rsidRDefault="001703BA" w:rsidP="001703BA">
      <w:pPr>
        <w:pStyle w:val="Caption"/>
        <w:jc w:val="center"/>
        <w:rPr>
          <w:rFonts w:cs="Times New Roman"/>
          <w:b/>
          <w:color w:val="auto"/>
          <w:sz w:val="26"/>
          <w:szCs w:val="26"/>
        </w:rPr>
      </w:pPr>
      <w:bookmarkStart w:id="664" w:name="_Toc135752102"/>
      <w:bookmarkStart w:id="665" w:name="_Toc137473474"/>
      <w:r w:rsidRPr="00C04704">
        <w:rPr>
          <w:color w:val="auto"/>
        </w:rPr>
        <w:t xml:space="preserve">Hình </w:t>
      </w:r>
      <w:r w:rsidRPr="00C04704">
        <w:rPr>
          <w:color w:val="auto"/>
        </w:rPr>
        <w:fldChar w:fldCharType="begin"/>
      </w:r>
      <w:r w:rsidRPr="00C04704">
        <w:rPr>
          <w:color w:val="auto"/>
        </w:rPr>
        <w:instrText xml:space="preserve"> STYLEREF 2 \s </w:instrText>
      </w:r>
      <w:r w:rsidRPr="00C04704">
        <w:rPr>
          <w:color w:val="auto"/>
        </w:rPr>
        <w:fldChar w:fldCharType="separate"/>
      </w:r>
      <w:r w:rsidR="000C0337">
        <w:rPr>
          <w:noProof/>
          <w:color w:val="auto"/>
        </w:rPr>
        <w:t>3.1</w:t>
      </w:r>
      <w:r w:rsidRPr="00C04704">
        <w:rPr>
          <w:color w:val="auto"/>
        </w:rPr>
        <w:fldChar w:fldCharType="end"/>
      </w:r>
      <w:r w:rsidRPr="00C04704">
        <w:rPr>
          <w:color w:val="auto"/>
        </w:rPr>
        <w:t>.</w:t>
      </w:r>
      <w:r w:rsidRPr="00C04704">
        <w:rPr>
          <w:color w:val="auto"/>
        </w:rPr>
        <w:fldChar w:fldCharType="begin"/>
      </w:r>
      <w:r w:rsidRPr="00C04704">
        <w:rPr>
          <w:color w:val="auto"/>
        </w:rPr>
        <w:instrText xml:space="preserve"> SEQ Hình \* ARABIC \s 2 </w:instrText>
      </w:r>
      <w:r w:rsidRPr="00C04704">
        <w:rPr>
          <w:color w:val="auto"/>
        </w:rPr>
        <w:fldChar w:fldCharType="separate"/>
      </w:r>
      <w:r w:rsidR="000C0337">
        <w:rPr>
          <w:noProof/>
          <w:color w:val="auto"/>
        </w:rPr>
        <w:t>19</w:t>
      </w:r>
      <w:r w:rsidRPr="00C04704">
        <w:rPr>
          <w:color w:val="auto"/>
        </w:rPr>
        <w:fldChar w:fldCharType="end"/>
      </w:r>
      <w:r w:rsidRPr="00C04704">
        <w:rPr>
          <w:color w:val="auto"/>
        </w:rPr>
        <w:t>. Hoàn tất quá trình tạo bảng Dim_Store</w:t>
      </w:r>
      <w:bookmarkEnd w:id="664"/>
      <w:bookmarkEnd w:id="665"/>
    </w:p>
    <w:p w14:paraId="67EB0605" w14:textId="77777777" w:rsidR="001703BA" w:rsidRDefault="001703BA" w:rsidP="002342C4">
      <w:pPr>
        <w:tabs>
          <w:tab w:val="left" w:pos="1134"/>
        </w:tabs>
        <w:jc w:val="center"/>
        <w:rPr>
          <w:rFonts w:cs="Times New Roman"/>
          <w:b/>
          <w:bCs/>
          <w:szCs w:val="26"/>
        </w:rPr>
      </w:pPr>
      <w:r>
        <w:rPr>
          <w:noProof/>
        </w:rPr>
        <w:lastRenderedPageBreak/>
        <w:drawing>
          <wp:inline distT="0" distB="0" distL="0" distR="0" wp14:anchorId="3DF15F0A" wp14:editId="6FD7E490">
            <wp:extent cx="5943600" cy="5099050"/>
            <wp:effectExtent l="0" t="0" r="0" b="6350"/>
            <wp:docPr id="557189939" name="Picture 5571899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89939" name="Picture 1" descr="A screenshot of a computer&#10;&#10;Description automatically generated"/>
                    <pic:cNvPicPr/>
                  </pic:nvPicPr>
                  <pic:blipFill>
                    <a:blip r:embed="rId146"/>
                    <a:stretch>
                      <a:fillRect/>
                    </a:stretch>
                  </pic:blipFill>
                  <pic:spPr>
                    <a:xfrm>
                      <a:off x="0" y="0"/>
                      <a:ext cx="5943600" cy="5099050"/>
                    </a:xfrm>
                    <a:prstGeom prst="rect">
                      <a:avLst/>
                    </a:prstGeom>
                  </pic:spPr>
                </pic:pic>
              </a:graphicData>
            </a:graphic>
          </wp:inline>
        </w:drawing>
      </w:r>
    </w:p>
    <w:p w14:paraId="3E52E81A" w14:textId="3E446DDD" w:rsidR="001703BA" w:rsidRPr="004A110F" w:rsidRDefault="001703BA" w:rsidP="001703BA">
      <w:pPr>
        <w:pStyle w:val="Caption"/>
        <w:jc w:val="center"/>
        <w:rPr>
          <w:rFonts w:cs="Times New Roman"/>
          <w:b/>
          <w:bCs/>
          <w:color w:val="auto"/>
          <w:sz w:val="26"/>
          <w:szCs w:val="26"/>
        </w:rPr>
      </w:pPr>
      <w:bookmarkStart w:id="666" w:name="_Toc135752103"/>
      <w:bookmarkStart w:id="667" w:name="_Toc137473475"/>
      <w:r w:rsidRPr="004A110F">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20</w:t>
      </w:r>
      <w:r>
        <w:rPr>
          <w:color w:val="auto"/>
        </w:rPr>
        <w:fldChar w:fldCharType="end"/>
      </w:r>
      <w:bookmarkEnd w:id="666"/>
      <w:r w:rsidRPr="004A110F">
        <w:rPr>
          <w:color w:val="auto"/>
        </w:rPr>
        <w:t>. Chọn dimension Dim_Item</w:t>
      </w:r>
      <w:bookmarkEnd w:id="667"/>
    </w:p>
    <w:p w14:paraId="0D9EF1B5" w14:textId="77777777" w:rsidR="001703BA" w:rsidRDefault="001703BA" w:rsidP="002342C4">
      <w:pPr>
        <w:tabs>
          <w:tab w:val="left" w:pos="1134"/>
        </w:tabs>
        <w:jc w:val="center"/>
        <w:rPr>
          <w:rFonts w:cs="Times New Roman"/>
          <w:b/>
          <w:bCs/>
          <w:szCs w:val="26"/>
        </w:rPr>
      </w:pPr>
      <w:r>
        <w:rPr>
          <w:noProof/>
        </w:rPr>
        <w:lastRenderedPageBreak/>
        <w:drawing>
          <wp:inline distT="0" distB="0" distL="0" distR="0" wp14:anchorId="486851A9" wp14:editId="6511A938">
            <wp:extent cx="5943600" cy="5083810"/>
            <wp:effectExtent l="0" t="0" r="0" b="2540"/>
            <wp:docPr id="1171663240" name="Picture 11716632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63240" name="Picture 1" descr="A screenshot of a computer&#10;&#10;Description automatically generated"/>
                    <pic:cNvPicPr/>
                  </pic:nvPicPr>
                  <pic:blipFill>
                    <a:blip r:embed="rId147"/>
                    <a:stretch>
                      <a:fillRect/>
                    </a:stretch>
                  </pic:blipFill>
                  <pic:spPr>
                    <a:xfrm>
                      <a:off x="0" y="0"/>
                      <a:ext cx="5943600" cy="5083810"/>
                    </a:xfrm>
                    <a:prstGeom prst="rect">
                      <a:avLst/>
                    </a:prstGeom>
                  </pic:spPr>
                </pic:pic>
              </a:graphicData>
            </a:graphic>
          </wp:inline>
        </w:drawing>
      </w:r>
    </w:p>
    <w:p w14:paraId="25AB7270" w14:textId="091C13CC" w:rsidR="001703BA" w:rsidRPr="007F6E25" w:rsidRDefault="001703BA" w:rsidP="001703BA">
      <w:pPr>
        <w:pStyle w:val="Caption"/>
        <w:jc w:val="center"/>
        <w:rPr>
          <w:rFonts w:cs="Times New Roman"/>
          <w:b/>
          <w:bCs/>
          <w:color w:val="auto"/>
          <w:sz w:val="26"/>
          <w:szCs w:val="26"/>
        </w:rPr>
      </w:pPr>
      <w:bookmarkStart w:id="668" w:name="_Toc135752104"/>
      <w:bookmarkStart w:id="669" w:name="_Toc137473476"/>
      <w:r w:rsidRPr="007F6E25">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21</w:t>
      </w:r>
      <w:r>
        <w:rPr>
          <w:color w:val="auto"/>
        </w:rPr>
        <w:fldChar w:fldCharType="end"/>
      </w:r>
      <w:r w:rsidRPr="007F6E25">
        <w:rPr>
          <w:color w:val="auto"/>
        </w:rPr>
        <w:t>. Chọn các dimension liên quan đến bảng Dim_Item</w:t>
      </w:r>
      <w:bookmarkEnd w:id="668"/>
      <w:bookmarkEnd w:id="669"/>
    </w:p>
    <w:p w14:paraId="3D5209AE" w14:textId="77777777" w:rsidR="001703BA" w:rsidRDefault="001703BA" w:rsidP="002342C4">
      <w:pPr>
        <w:tabs>
          <w:tab w:val="left" w:pos="1134"/>
        </w:tabs>
        <w:jc w:val="center"/>
        <w:rPr>
          <w:rFonts w:cs="Times New Roman"/>
          <w:b/>
          <w:bCs/>
          <w:szCs w:val="26"/>
        </w:rPr>
      </w:pPr>
      <w:r>
        <w:rPr>
          <w:noProof/>
        </w:rPr>
        <w:lastRenderedPageBreak/>
        <w:drawing>
          <wp:inline distT="0" distB="0" distL="0" distR="0" wp14:anchorId="7195A79A" wp14:editId="154BAC1E">
            <wp:extent cx="5943600" cy="5062220"/>
            <wp:effectExtent l="0" t="0" r="0" b="5080"/>
            <wp:docPr id="2008798718" name="Picture 20087987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98718" name="Picture 1" descr="A screenshot of a computer&#10;&#10;Description automatically generated"/>
                    <pic:cNvPicPr/>
                  </pic:nvPicPr>
                  <pic:blipFill>
                    <a:blip r:embed="rId148"/>
                    <a:stretch>
                      <a:fillRect/>
                    </a:stretch>
                  </pic:blipFill>
                  <pic:spPr>
                    <a:xfrm>
                      <a:off x="0" y="0"/>
                      <a:ext cx="5943600" cy="5062220"/>
                    </a:xfrm>
                    <a:prstGeom prst="rect">
                      <a:avLst/>
                    </a:prstGeom>
                  </pic:spPr>
                </pic:pic>
              </a:graphicData>
            </a:graphic>
          </wp:inline>
        </w:drawing>
      </w:r>
    </w:p>
    <w:p w14:paraId="0F4A2DA2" w14:textId="674173B0" w:rsidR="001703BA" w:rsidRPr="009827DD" w:rsidRDefault="001703BA" w:rsidP="001703BA">
      <w:pPr>
        <w:pStyle w:val="Caption"/>
        <w:jc w:val="center"/>
        <w:rPr>
          <w:rFonts w:cs="Times New Roman"/>
          <w:b/>
          <w:bCs/>
          <w:color w:val="auto"/>
          <w:sz w:val="26"/>
          <w:szCs w:val="26"/>
        </w:rPr>
      </w:pPr>
      <w:bookmarkStart w:id="670" w:name="_Toc135752105"/>
      <w:bookmarkStart w:id="671" w:name="_Toc137473477"/>
      <w:r w:rsidRPr="009827DD">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22</w:t>
      </w:r>
      <w:r>
        <w:rPr>
          <w:color w:val="auto"/>
        </w:rPr>
        <w:fldChar w:fldCharType="end"/>
      </w:r>
      <w:r w:rsidRPr="009827DD">
        <w:rPr>
          <w:color w:val="auto"/>
        </w:rPr>
        <w:t>. Chọn các thuộc tính phù hợp cho bảng Dim_Item</w:t>
      </w:r>
      <w:bookmarkEnd w:id="670"/>
      <w:bookmarkEnd w:id="671"/>
    </w:p>
    <w:p w14:paraId="2BC55607" w14:textId="77777777" w:rsidR="001703BA" w:rsidRDefault="001703BA" w:rsidP="002342C4">
      <w:pPr>
        <w:tabs>
          <w:tab w:val="left" w:pos="1134"/>
        </w:tabs>
        <w:jc w:val="center"/>
        <w:rPr>
          <w:rFonts w:cs="Times New Roman"/>
          <w:b/>
          <w:bCs/>
          <w:szCs w:val="26"/>
        </w:rPr>
      </w:pPr>
      <w:r>
        <w:rPr>
          <w:noProof/>
        </w:rPr>
        <w:lastRenderedPageBreak/>
        <w:drawing>
          <wp:inline distT="0" distB="0" distL="0" distR="0" wp14:anchorId="1316C767" wp14:editId="6BEC7F5A">
            <wp:extent cx="5943600" cy="5069840"/>
            <wp:effectExtent l="0" t="0" r="0" b="0"/>
            <wp:docPr id="1196115471" name="Picture 11961154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115471" name="Picture 1" descr="A screenshot of a computer&#10;&#10;Description automatically generated with medium confidence"/>
                    <pic:cNvPicPr/>
                  </pic:nvPicPr>
                  <pic:blipFill>
                    <a:blip r:embed="rId149"/>
                    <a:stretch>
                      <a:fillRect/>
                    </a:stretch>
                  </pic:blipFill>
                  <pic:spPr>
                    <a:xfrm>
                      <a:off x="0" y="0"/>
                      <a:ext cx="5943600" cy="5069840"/>
                    </a:xfrm>
                    <a:prstGeom prst="rect">
                      <a:avLst/>
                    </a:prstGeom>
                  </pic:spPr>
                </pic:pic>
              </a:graphicData>
            </a:graphic>
          </wp:inline>
        </w:drawing>
      </w:r>
    </w:p>
    <w:p w14:paraId="4C820A88" w14:textId="25FDE89E" w:rsidR="001703BA" w:rsidRPr="009827DD" w:rsidRDefault="001703BA" w:rsidP="002342C4">
      <w:pPr>
        <w:pStyle w:val="Caption"/>
        <w:spacing w:line="360" w:lineRule="auto"/>
        <w:jc w:val="center"/>
        <w:rPr>
          <w:rFonts w:cs="Times New Roman"/>
          <w:b/>
          <w:bCs/>
          <w:color w:val="auto"/>
          <w:sz w:val="26"/>
          <w:szCs w:val="26"/>
        </w:rPr>
      </w:pPr>
      <w:bookmarkStart w:id="672" w:name="_Toc135752106"/>
      <w:bookmarkStart w:id="673" w:name="_Toc137473478"/>
      <w:r w:rsidRPr="009827DD">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23</w:t>
      </w:r>
      <w:r>
        <w:rPr>
          <w:color w:val="auto"/>
        </w:rPr>
        <w:fldChar w:fldCharType="end"/>
      </w:r>
      <w:r w:rsidRPr="009827DD">
        <w:rPr>
          <w:color w:val="auto"/>
        </w:rPr>
        <w:t>. Hoàn thành quá trình tạo bảng Dim_Item</w:t>
      </w:r>
      <w:bookmarkEnd w:id="672"/>
      <w:bookmarkEnd w:id="673"/>
    </w:p>
    <w:p w14:paraId="33DAE1E4" w14:textId="77777777" w:rsidR="001703BA" w:rsidRDefault="001703BA" w:rsidP="002342C4">
      <w:pPr>
        <w:tabs>
          <w:tab w:val="left" w:pos="1134"/>
        </w:tabs>
        <w:spacing w:after="0" w:line="360" w:lineRule="auto"/>
        <w:rPr>
          <w:rFonts w:cs="Times New Roman"/>
          <w:b/>
          <w:bCs/>
          <w:szCs w:val="26"/>
          <w:lang w:val="en-US"/>
        </w:rPr>
      </w:pPr>
      <w:r>
        <w:rPr>
          <w:rFonts w:cs="Times New Roman"/>
          <w:b/>
          <w:bCs/>
          <w:szCs w:val="26"/>
          <w:lang w:val="en-US"/>
        </w:rPr>
        <w:t xml:space="preserve">- </w:t>
      </w:r>
      <w:r>
        <w:rPr>
          <w:rFonts w:cs="Times New Roman"/>
          <w:b/>
          <w:bCs/>
          <w:szCs w:val="26"/>
        </w:rPr>
        <w:t>Tạo cubes</w:t>
      </w:r>
      <w:r>
        <w:rPr>
          <w:rFonts w:cs="Times New Roman"/>
          <w:b/>
          <w:bCs/>
          <w:szCs w:val="26"/>
          <w:lang w:val="en-US"/>
        </w:rPr>
        <w:t>:</w:t>
      </w:r>
    </w:p>
    <w:p w14:paraId="6F18C38A" w14:textId="77777777" w:rsidR="001703BA" w:rsidRPr="009950A4" w:rsidRDefault="001703BA" w:rsidP="002342C4">
      <w:pPr>
        <w:tabs>
          <w:tab w:val="left" w:pos="1134"/>
        </w:tabs>
        <w:spacing w:line="360" w:lineRule="auto"/>
        <w:rPr>
          <w:rFonts w:cs="Times New Roman"/>
          <w:szCs w:val="26"/>
          <w:lang w:val="en-US"/>
        </w:rPr>
      </w:pPr>
      <w:r>
        <w:rPr>
          <w:rFonts w:cs="Times New Roman"/>
          <w:szCs w:val="26"/>
          <w:lang w:val="en-US"/>
        </w:rPr>
        <w:t>Tại panel Solution Explorer, nhấp chuột phải tại Cubes và chọn New Cube. Sau đó, chọn use existing tables và nhấn Next.</w:t>
      </w:r>
    </w:p>
    <w:p w14:paraId="24126B90" w14:textId="77777777" w:rsidR="001703BA" w:rsidRDefault="001703BA" w:rsidP="002342C4">
      <w:pPr>
        <w:tabs>
          <w:tab w:val="left" w:pos="1134"/>
        </w:tabs>
        <w:jc w:val="center"/>
        <w:rPr>
          <w:rFonts w:cs="Times New Roman"/>
          <w:b/>
          <w:bCs/>
          <w:szCs w:val="26"/>
          <w:lang w:val="en-US"/>
        </w:rPr>
      </w:pPr>
      <w:r>
        <w:rPr>
          <w:noProof/>
        </w:rPr>
        <w:lastRenderedPageBreak/>
        <w:drawing>
          <wp:inline distT="0" distB="0" distL="0" distR="0" wp14:anchorId="6ADE7DBA" wp14:editId="748A4745">
            <wp:extent cx="5943600" cy="5081270"/>
            <wp:effectExtent l="0" t="0" r="0" b="5080"/>
            <wp:docPr id="158275275" name="Picture 1582752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75275" name="Picture 1" descr="A screenshot of a computer&#10;&#10;Description automatically generated with medium confidence"/>
                    <pic:cNvPicPr/>
                  </pic:nvPicPr>
                  <pic:blipFill>
                    <a:blip r:embed="rId150"/>
                    <a:stretch>
                      <a:fillRect/>
                    </a:stretch>
                  </pic:blipFill>
                  <pic:spPr>
                    <a:xfrm>
                      <a:off x="0" y="0"/>
                      <a:ext cx="5943600" cy="5081270"/>
                    </a:xfrm>
                    <a:prstGeom prst="rect">
                      <a:avLst/>
                    </a:prstGeom>
                  </pic:spPr>
                </pic:pic>
              </a:graphicData>
            </a:graphic>
          </wp:inline>
        </w:drawing>
      </w:r>
    </w:p>
    <w:p w14:paraId="71B53279" w14:textId="3BBEAFFF" w:rsidR="001703BA" w:rsidRPr="007C5373" w:rsidRDefault="001703BA" w:rsidP="001703BA">
      <w:pPr>
        <w:pStyle w:val="Caption"/>
        <w:jc w:val="center"/>
        <w:rPr>
          <w:rFonts w:cs="Times New Roman"/>
          <w:b/>
          <w:bCs/>
          <w:color w:val="auto"/>
          <w:szCs w:val="26"/>
        </w:rPr>
      </w:pPr>
      <w:bookmarkStart w:id="674" w:name="_Toc135752107"/>
      <w:bookmarkStart w:id="675" w:name="_Toc137473479"/>
      <w:r w:rsidRPr="007C5373">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24</w:t>
      </w:r>
      <w:r>
        <w:rPr>
          <w:color w:val="auto"/>
        </w:rPr>
        <w:fldChar w:fldCharType="end"/>
      </w:r>
      <w:bookmarkEnd w:id="674"/>
      <w:r w:rsidRPr="007C5373">
        <w:rPr>
          <w:color w:val="auto"/>
        </w:rPr>
        <w:t>. Tùy chọn tạo cube</w:t>
      </w:r>
      <w:bookmarkEnd w:id="675"/>
    </w:p>
    <w:p w14:paraId="4F5E50E1" w14:textId="77777777" w:rsidR="001703BA" w:rsidRPr="00B22AC9" w:rsidRDefault="001703BA" w:rsidP="001703BA">
      <w:pPr>
        <w:tabs>
          <w:tab w:val="left" w:pos="1134"/>
        </w:tabs>
        <w:rPr>
          <w:rFonts w:cs="Times New Roman"/>
          <w:szCs w:val="26"/>
          <w:lang w:val="en-US"/>
        </w:rPr>
      </w:pPr>
      <w:r>
        <w:rPr>
          <w:rFonts w:cs="Times New Roman"/>
          <w:szCs w:val="26"/>
          <w:lang w:val="en-US"/>
        </w:rPr>
        <w:t>Chọn bảng Fact làm bảng chứa các measure và nhấn Next.</w:t>
      </w:r>
    </w:p>
    <w:p w14:paraId="7051AA91" w14:textId="77777777" w:rsidR="001703BA" w:rsidRDefault="001703BA" w:rsidP="002342C4">
      <w:pPr>
        <w:tabs>
          <w:tab w:val="left" w:pos="1134"/>
        </w:tabs>
        <w:jc w:val="center"/>
        <w:rPr>
          <w:rFonts w:cs="Times New Roman"/>
          <w:b/>
          <w:bCs/>
          <w:szCs w:val="26"/>
          <w:lang w:val="en-US"/>
        </w:rPr>
      </w:pPr>
      <w:r>
        <w:rPr>
          <w:noProof/>
        </w:rPr>
        <w:lastRenderedPageBreak/>
        <w:drawing>
          <wp:inline distT="0" distB="0" distL="0" distR="0" wp14:anchorId="77DD2843" wp14:editId="7A5E7877">
            <wp:extent cx="5943600" cy="5082540"/>
            <wp:effectExtent l="0" t="0" r="0" b="3810"/>
            <wp:docPr id="2053864108" name="Picture 2053864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64108" name="Picture 1" descr="A screenshot of a computer&#10;&#10;Description automatically generated with medium confidence"/>
                    <pic:cNvPicPr/>
                  </pic:nvPicPr>
                  <pic:blipFill>
                    <a:blip r:embed="rId151"/>
                    <a:stretch>
                      <a:fillRect/>
                    </a:stretch>
                  </pic:blipFill>
                  <pic:spPr>
                    <a:xfrm>
                      <a:off x="0" y="0"/>
                      <a:ext cx="5943600" cy="5082540"/>
                    </a:xfrm>
                    <a:prstGeom prst="rect">
                      <a:avLst/>
                    </a:prstGeom>
                  </pic:spPr>
                </pic:pic>
              </a:graphicData>
            </a:graphic>
          </wp:inline>
        </w:drawing>
      </w:r>
    </w:p>
    <w:p w14:paraId="08096CEC" w14:textId="53EB3990" w:rsidR="001703BA" w:rsidRPr="00D350FF" w:rsidRDefault="001703BA" w:rsidP="001703BA">
      <w:pPr>
        <w:pStyle w:val="Caption"/>
        <w:jc w:val="center"/>
        <w:rPr>
          <w:rFonts w:cs="Times New Roman"/>
          <w:b/>
          <w:bCs/>
          <w:color w:val="auto"/>
          <w:szCs w:val="26"/>
        </w:rPr>
      </w:pPr>
      <w:bookmarkStart w:id="676" w:name="_Toc135752108"/>
      <w:bookmarkStart w:id="677" w:name="_Toc137473480"/>
      <w:r w:rsidRPr="00D350FF">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25</w:t>
      </w:r>
      <w:r>
        <w:rPr>
          <w:color w:val="auto"/>
        </w:rPr>
        <w:fldChar w:fldCharType="end"/>
      </w:r>
      <w:bookmarkEnd w:id="676"/>
      <w:r w:rsidRPr="00D350FF">
        <w:rPr>
          <w:color w:val="auto"/>
        </w:rPr>
        <w:t>. Tùy chọn Measure Group cho cube</w:t>
      </w:r>
      <w:bookmarkEnd w:id="677"/>
    </w:p>
    <w:p w14:paraId="6CA4511B" w14:textId="77777777" w:rsidR="001703BA" w:rsidRPr="00DA674D" w:rsidRDefault="001703BA" w:rsidP="001703BA">
      <w:pPr>
        <w:tabs>
          <w:tab w:val="left" w:pos="1134"/>
        </w:tabs>
        <w:rPr>
          <w:lang w:val="en-US"/>
        </w:rPr>
      </w:pPr>
      <w:r>
        <w:t>Kiểm tra các measures được tạo sẵn. Sau đó nhấn Next</w:t>
      </w:r>
      <w:r>
        <w:rPr>
          <w:lang w:val="en-US"/>
        </w:rPr>
        <w:t>.</w:t>
      </w:r>
    </w:p>
    <w:p w14:paraId="76C85B90" w14:textId="77777777" w:rsidR="001703BA" w:rsidRPr="000A5630" w:rsidRDefault="001703BA" w:rsidP="001703BA">
      <w:pPr>
        <w:tabs>
          <w:tab w:val="left" w:pos="1134"/>
        </w:tabs>
        <w:rPr>
          <w:rFonts w:cs="Times New Roman"/>
          <w:szCs w:val="26"/>
          <w:lang w:val="en-US"/>
        </w:rPr>
      </w:pPr>
    </w:p>
    <w:p w14:paraId="7F6D8CBC" w14:textId="77777777" w:rsidR="001703BA" w:rsidRDefault="001703BA" w:rsidP="008473F2">
      <w:pPr>
        <w:tabs>
          <w:tab w:val="left" w:pos="1134"/>
        </w:tabs>
        <w:jc w:val="center"/>
        <w:rPr>
          <w:rFonts w:cs="Times New Roman"/>
          <w:b/>
          <w:bCs/>
          <w:szCs w:val="26"/>
          <w:lang w:val="en-US"/>
        </w:rPr>
      </w:pPr>
      <w:r>
        <w:rPr>
          <w:noProof/>
        </w:rPr>
        <w:lastRenderedPageBreak/>
        <w:drawing>
          <wp:inline distT="0" distB="0" distL="0" distR="0" wp14:anchorId="15405D40" wp14:editId="61462901">
            <wp:extent cx="5943600" cy="5069840"/>
            <wp:effectExtent l="0" t="0" r="0" b="0"/>
            <wp:docPr id="1582065123" name="Picture 15820651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65123" name="Picture 1" descr="A screenshot of a computer&#10;&#10;Description automatically generated with medium confidence"/>
                    <pic:cNvPicPr/>
                  </pic:nvPicPr>
                  <pic:blipFill>
                    <a:blip r:embed="rId152"/>
                    <a:stretch>
                      <a:fillRect/>
                    </a:stretch>
                  </pic:blipFill>
                  <pic:spPr>
                    <a:xfrm>
                      <a:off x="0" y="0"/>
                      <a:ext cx="5943600" cy="5069840"/>
                    </a:xfrm>
                    <a:prstGeom prst="rect">
                      <a:avLst/>
                    </a:prstGeom>
                  </pic:spPr>
                </pic:pic>
              </a:graphicData>
            </a:graphic>
          </wp:inline>
        </w:drawing>
      </w:r>
    </w:p>
    <w:p w14:paraId="28BCF804" w14:textId="5BC11B45" w:rsidR="001703BA" w:rsidRPr="008E1FF8" w:rsidRDefault="001703BA" w:rsidP="001703BA">
      <w:pPr>
        <w:pStyle w:val="Caption"/>
        <w:jc w:val="center"/>
        <w:rPr>
          <w:rFonts w:cs="Times New Roman"/>
          <w:b/>
          <w:bCs/>
          <w:color w:val="auto"/>
          <w:szCs w:val="26"/>
        </w:rPr>
      </w:pPr>
      <w:bookmarkStart w:id="678" w:name="_Toc135752109"/>
      <w:bookmarkStart w:id="679" w:name="_Toc137473481"/>
      <w:r w:rsidRPr="008E1FF8">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26</w:t>
      </w:r>
      <w:r>
        <w:rPr>
          <w:color w:val="auto"/>
        </w:rPr>
        <w:fldChar w:fldCharType="end"/>
      </w:r>
      <w:r w:rsidRPr="008E1FF8">
        <w:rPr>
          <w:color w:val="auto"/>
        </w:rPr>
        <w:t>. Tùy chọn những thuộc tính định lượng</w:t>
      </w:r>
      <w:bookmarkEnd w:id="678"/>
      <w:bookmarkEnd w:id="679"/>
    </w:p>
    <w:p w14:paraId="748384B2" w14:textId="77777777" w:rsidR="001703BA" w:rsidRPr="00DA674D" w:rsidRDefault="001703BA" w:rsidP="001703BA">
      <w:pPr>
        <w:tabs>
          <w:tab w:val="left" w:pos="1134"/>
        </w:tabs>
        <w:rPr>
          <w:rFonts w:cs="Times New Roman"/>
          <w:szCs w:val="26"/>
          <w:lang w:val="en-US"/>
        </w:rPr>
      </w:pPr>
      <w:r>
        <w:t xml:space="preserve">Chọn </w:t>
      </w:r>
      <w:r>
        <w:rPr>
          <w:lang w:val="en-US"/>
        </w:rPr>
        <w:t>các bảng chiều và</w:t>
      </w:r>
      <w:r>
        <w:t xml:space="preserve"> nhấn Next để tiếp tục.</w:t>
      </w:r>
    </w:p>
    <w:p w14:paraId="7486994C" w14:textId="77777777" w:rsidR="001703BA" w:rsidRDefault="001703BA" w:rsidP="008473F2">
      <w:pPr>
        <w:tabs>
          <w:tab w:val="left" w:pos="1134"/>
        </w:tabs>
        <w:jc w:val="center"/>
        <w:rPr>
          <w:rFonts w:cs="Times New Roman"/>
          <w:b/>
          <w:bCs/>
          <w:szCs w:val="26"/>
          <w:lang w:val="en-US"/>
        </w:rPr>
      </w:pPr>
      <w:r>
        <w:rPr>
          <w:noProof/>
        </w:rPr>
        <w:lastRenderedPageBreak/>
        <w:drawing>
          <wp:inline distT="0" distB="0" distL="0" distR="0" wp14:anchorId="5B9FF383" wp14:editId="224DD4DD">
            <wp:extent cx="5943600" cy="5069840"/>
            <wp:effectExtent l="0" t="0" r="0" b="0"/>
            <wp:docPr id="1006983697" name="Picture 10069836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83697" name="Picture 1" descr="A screenshot of a computer&#10;&#10;Description automatically generated with medium confidence"/>
                    <pic:cNvPicPr/>
                  </pic:nvPicPr>
                  <pic:blipFill>
                    <a:blip r:embed="rId153"/>
                    <a:stretch>
                      <a:fillRect/>
                    </a:stretch>
                  </pic:blipFill>
                  <pic:spPr>
                    <a:xfrm>
                      <a:off x="0" y="0"/>
                      <a:ext cx="5943600" cy="5069840"/>
                    </a:xfrm>
                    <a:prstGeom prst="rect">
                      <a:avLst/>
                    </a:prstGeom>
                  </pic:spPr>
                </pic:pic>
              </a:graphicData>
            </a:graphic>
          </wp:inline>
        </w:drawing>
      </w:r>
    </w:p>
    <w:p w14:paraId="6AB3E388" w14:textId="202AC8EE" w:rsidR="001703BA" w:rsidRPr="0077035A" w:rsidRDefault="001703BA" w:rsidP="001703BA">
      <w:pPr>
        <w:pStyle w:val="Caption"/>
        <w:jc w:val="center"/>
        <w:rPr>
          <w:rFonts w:cs="Times New Roman"/>
          <w:b/>
          <w:bCs/>
          <w:color w:val="auto"/>
          <w:szCs w:val="26"/>
        </w:rPr>
      </w:pPr>
      <w:bookmarkStart w:id="680" w:name="_Toc135752110"/>
      <w:bookmarkStart w:id="681" w:name="_Toc137473482"/>
      <w:r w:rsidRPr="0077035A">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27</w:t>
      </w:r>
      <w:r>
        <w:rPr>
          <w:color w:val="auto"/>
        </w:rPr>
        <w:fldChar w:fldCharType="end"/>
      </w:r>
      <w:bookmarkEnd w:id="680"/>
      <w:r w:rsidRPr="0077035A">
        <w:rPr>
          <w:color w:val="auto"/>
        </w:rPr>
        <w:t>. Chọn các bảng dimension cho cube</w:t>
      </w:r>
      <w:bookmarkEnd w:id="681"/>
    </w:p>
    <w:p w14:paraId="122CBA0A" w14:textId="77777777" w:rsidR="001703BA" w:rsidRPr="00C02B0C" w:rsidRDefault="001703BA" w:rsidP="001703BA">
      <w:pPr>
        <w:tabs>
          <w:tab w:val="left" w:pos="1134"/>
        </w:tabs>
        <w:rPr>
          <w:rFonts w:cs="Times New Roman"/>
          <w:b/>
          <w:bCs/>
          <w:szCs w:val="26"/>
          <w:lang w:val="en-US"/>
        </w:rPr>
      </w:pPr>
      <w:r>
        <w:t>Nhấn Finish để hoàn thành quá trình tạo cube</w:t>
      </w:r>
      <w:r>
        <w:rPr>
          <w:lang w:val="en-US"/>
        </w:rPr>
        <w:t>.</w:t>
      </w:r>
    </w:p>
    <w:p w14:paraId="58E9DF1C" w14:textId="77777777" w:rsidR="001703BA" w:rsidRDefault="001703BA" w:rsidP="001703BA">
      <w:pPr>
        <w:tabs>
          <w:tab w:val="left" w:pos="1134"/>
        </w:tabs>
        <w:rPr>
          <w:rFonts w:cs="Times New Roman"/>
          <w:b/>
          <w:bCs/>
          <w:szCs w:val="26"/>
          <w:lang w:val="en-US"/>
        </w:rPr>
      </w:pPr>
    </w:p>
    <w:p w14:paraId="1F2107F8" w14:textId="77777777" w:rsidR="001703BA" w:rsidRDefault="001703BA" w:rsidP="008473F2">
      <w:pPr>
        <w:tabs>
          <w:tab w:val="left" w:pos="1134"/>
        </w:tabs>
        <w:jc w:val="center"/>
        <w:rPr>
          <w:rFonts w:cs="Times New Roman"/>
          <w:b/>
          <w:bCs/>
          <w:szCs w:val="26"/>
          <w:lang w:val="en-US"/>
        </w:rPr>
      </w:pPr>
      <w:r>
        <w:rPr>
          <w:noProof/>
        </w:rPr>
        <w:lastRenderedPageBreak/>
        <w:drawing>
          <wp:inline distT="0" distB="0" distL="0" distR="0" wp14:anchorId="1EEBE7D2" wp14:editId="5B292C58">
            <wp:extent cx="5943600" cy="5045075"/>
            <wp:effectExtent l="0" t="0" r="0" b="3175"/>
            <wp:docPr id="890653203" name="Picture 8906532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53203" name="Picture 1" descr="A screenshot of a computer&#10;&#10;Description automatically generated with medium confidence"/>
                    <pic:cNvPicPr/>
                  </pic:nvPicPr>
                  <pic:blipFill>
                    <a:blip r:embed="rId154"/>
                    <a:stretch>
                      <a:fillRect/>
                    </a:stretch>
                  </pic:blipFill>
                  <pic:spPr>
                    <a:xfrm>
                      <a:off x="0" y="0"/>
                      <a:ext cx="5943600" cy="5045075"/>
                    </a:xfrm>
                    <a:prstGeom prst="rect">
                      <a:avLst/>
                    </a:prstGeom>
                  </pic:spPr>
                </pic:pic>
              </a:graphicData>
            </a:graphic>
          </wp:inline>
        </w:drawing>
      </w:r>
    </w:p>
    <w:p w14:paraId="513B83EB" w14:textId="2645B11F" w:rsidR="001703BA" w:rsidRPr="00361467" w:rsidRDefault="001703BA" w:rsidP="001703BA">
      <w:pPr>
        <w:pStyle w:val="Caption"/>
        <w:jc w:val="center"/>
        <w:rPr>
          <w:rFonts w:cs="Times New Roman"/>
          <w:b/>
          <w:bCs/>
          <w:color w:val="auto"/>
          <w:szCs w:val="26"/>
        </w:rPr>
      </w:pPr>
      <w:bookmarkStart w:id="682" w:name="_Toc135752111"/>
      <w:bookmarkStart w:id="683" w:name="_Toc137473483"/>
      <w:r w:rsidRPr="00361467">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28</w:t>
      </w:r>
      <w:r>
        <w:rPr>
          <w:color w:val="auto"/>
        </w:rPr>
        <w:fldChar w:fldCharType="end"/>
      </w:r>
      <w:bookmarkEnd w:id="682"/>
      <w:r w:rsidRPr="00361467">
        <w:rPr>
          <w:color w:val="auto"/>
        </w:rPr>
        <w:t>. Hoàn thành quá trình tạo cube</w:t>
      </w:r>
      <w:bookmarkEnd w:id="683"/>
    </w:p>
    <w:p w14:paraId="7340AB81" w14:textId="77777777" w:rsidR="001703BA" w:rsidRPr="00C02B0C" w:rsidRDefault="001703BA" w:rsidP="001703BA">
      <w:pPr>
        <w:tabs>
          <w:tab w:val="left" w:pos="1134"/>
        </w:tabs>
        <w:rPr>
          <w:rFonts w:cs="Times New Roman"/>
          <w:szCs w:val="26"/>
          <w:lang w:val="en-US"/>
        </w:rPr>
      </w:pPr>
      <w:r>
        <w:rPr>
          <w:rFonts w:cs="Times New Roman"/>
          <w:szCs w:val="26"/>
          <w:lang w:val="en-US"/>
        </w:rPr>
        <w:t>Sau khi tạo cube thành công, ta được lược đồ hình bông tuyết như sau:</w:t>
      </w:r>
    </w:p>
    <w:p w14:paraId="13006B9A" w14:textId="77777777" w:rsidR="001703BA" w:rsidRDefault="001703BA" w:rsidP="001703BA">
      <w:pPr>
        <w:tabs>
          <w:tab w:val="left" w:pos="1134"/>
        </w:tabs>
        <w:rPr>
          <w:rFonts w:cs="Times New Roman"/>
          <w:b/>
          <w:bCs/>
          <w:szCs w:val="26"/>
          <w:lang w:val="en-US"/>
        </w:rPr>
      </w:pPr>
      <w:r>
        <w:rPr>
          <w:noProof/>
        </w:rPr>
        <w:lastRenderedPageBreak/>
        <w:drawing>
          <wp:inline distT="0" distB="0" distL="0" distR="0" wp14:anchorId="559709A1" wp14:editId="1E594147">
            <wp:extent cx="5943600" cy="4639945"/>
            <wp:effectExtent l="0" t="0" r="0" b="8255"/>
            <wp:docPr id="1522946379" name="Picture 1522946379"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46379" name="Picture 1" descr="A picture containing text, screenshot, diagram, font&#10;&#10;Description automatically generated"/>
                    <pic:cNvPicPr/>
                  </pic:nvPicPr>
                  <pic:blipFill>
                    <a:blip r:embed="rId155"/>
                    <a:stretch>
                      <a:fillRect/>
                    </a:stretch>
                  </pic:blipFill>
                  <pic:spPr>
                    <a:xfrm>
                      <a:off x="0" y="0"/>
                      <a:ext cx="5943600" cy="4639945"/>
                    </a:xfrm>
                    <a:prstGeom prst="rect">
                      <a:avLst/>
                    </a:prstGeom>
                  </pic:spPr>
                </pic:pic>
              </a:graphicData>
            </a:graphic>
          </wp:inline>
        </w:drawing>
      </w:r>
    </w:p>
    <w:p w14:paraId="122CB09D" w14:textId="20C9DB63" w:rsidR="001703BA" w:rsidRPr="00C106EF" w:rsidRDefault="001703BA" w:rsidP="001703BA">
      <w:pPr>
        <w:pStyle w:val="Caption"/>
        <w:jc w:val="center"/>
        <w:rPr>
          <w:rFonts w:cs="Times New Roman"/>
          <w:b/>
          <w:bCs/>
          <w:color w:val="auto"/>
          <w:szCs w:val="26"/>
        </w:rPr>
      </w:pPr>
      <w:bookmarkStart w:id="684" w:name="_Toc135752112"/>
      <w:bookmarkStart w:id="685" w:name="_Toc137473484"/>
      <w:r w:rsidRPr="00C106EF">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29</w:t>
      </w:r>
      <w:r>
        <w:rPr>
          <w:color w:val="auto"/>
        </w:rPr>
        <w:fldChar w:fldCharType="end"/>
      </w:r>
      <w:r w:rsidRPr="00C106EF">
        <w:rPr>
          <w:color w:val="auto"/>
        </w:rPr>
        <w:t>. Lược đồ hình bông tuyết khi kết thúc quá trình tạo cube</w:t>
      </w:r>
      <w:bookmarkEnd w:id="684"/>
      <w:bookmarkEnd w:id="685"/>
    </w:p>
    <w:p w14:paraId="57803D51" w14:textId="77777777" w:rsidR="001703BA" w:rsidRDefault="001703BA" w:rsidP="008473F2">
      <w:pPr>
        <w:tabs>
          <w:tab w:val="left" w:pos="1134"/>
        </w:tabs>
        <w:spacing w:after="0" w:line="360" w:lineRule="auto"/>
        <w:rPr>
          <w:rFonts w:cs="Times New Roman"/>
          <w:b/>
          <w:bCs/>
          <w:szCs w:val="26"/>
          <w:lang w:val="en-US"/>
        </w:rPr>
      </w:pPr>
      <w:r>
        <w:rPr>
          <w:rFonts w:cs="Times New Roman"/>
          <w:b/>
          <w:bCs/>
          <w:szCs w:val="26"/>
          <w:lang w:val="en-US"/>
        </w:rPr>
        <w:t>- Chạy Project SSAS:</w:t>
      </w:r>
    </w:p>
    <w:p w14:paraId="6DBD34CC" w14:textId="77777777" w:rsidR="001703BA" w:rsidRPr="004340C2" w:rsidRDefault="001703BA" w:rsidP="008473F2">
      <w:pPr>
        <w:tabs>
          <w:tab w:val="left" w:pos="1134"/>
        </w:tabs>
        <w:spacing w:line="360" w:lineRule="auto"/>
        <w:rPr>
          <w:rFonts w:cs="Times New Roman"/>
          <w:szCs w:val="26"/>
          <w:lang w:val="en-US"/>
        </w:rPr>
      </w:pPr>
      <w:r>
        <w:rPr>
          <w:rFonts w:cs="Times New Roman"/>
          <w:szCs w:val="26"/>
          <w:lang w:val="en-US"/>
        </w:rPr>
        <w:t>Tại panel Solution Explorer, nhấp phải chuột vào project IowaLiquorSales_SSAS và chọn Deploy. Nếu deploy thành công sẽ có kết quả như hình bên dưới.</w:t>
      </w:r>
    </w:p>
    <w:p w14:paraId="0E9F774A" w14:textId="77777777" w:rsidR="001703BA" w:rsidRDefault="001703BA" w:rsidP="001703BA">
      <w:pPr>
        <w:tabs>
          <w:tab w:val="left" w:pos="1134"/>
        </w:tabs>
        <w:rPr>
          <w:rFonts w:cs="Times New Roman"/>
          <w:b/>
          <w:bCs/>
          <w:szCs w:val="26"/>
          <w:lang w:val="en-US"/>
        </w:rPr>
      </w:pPr>
    </w:p>
    <w:p w14:paraId="16B00B0E" w14:textId="77777777" w:rsidR="001703BA" w:rsidRDefault="001703BA" w:rsidP="008473F2">
      <w:pPr>
        <w:tabs>
          <w:tab w:val="left" w:pos="1134"/>
        </w:tabs>
        <w:jc w:val="center"/>
        <w:rPr>
          <w:rFonts w:cs="Times New Roman"/>
          <w:b/>
          <w:bCs/>
          <w:szCs w:val="26"/>
          <w:lang w:val="en-US"/>
        </w:rPr>
      </w:pPr>
      <w:r>
        <w:rPr>
          <w:noProof/>
        </w:rPr>
        <w:lastRenderedPageBreak/>
        <w:drawing>
          <wp:inline distT="0" distB="0" distL="0" distR="0" wp14:anchorId="612A07D3" wp14:editId="247B0AFC">
            <wp:extent cx="5943600" cy="3128010"/>
            <wp:effectExtent l="0" t="0" r="0" b="0"/>
            <wp:docPr id="386823997" name="Picture 386823997"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823997" name="Picture 1" descr="A computer screen shot of a computer&#10;&#10;Description automatically generated with low confidence"/>
                    <pic:cNvPicPr/>
                  </pic:nvPicPr>
                  <pic:blipFill>
                    <a:blip r:embed="rId156"/>
                    <a:stretch>
                      <a:fillRect/>
                    </a:stretch>
                  </pic:blipFill>
                  <pic:spPr>
                    <a:xfrm>
                      <a:off x="0" y="0"/>
                      <a:ext cx="5943600" cy="3128010"/>
                    </a:xfrm>
                    <a:prstGeom prst="rect">
                      <a:avLst/>
                    </a:prstGeom>
                  </pic:spPr>
                </pic:pic>
              </a:graphicData>
            </a:graphic>
          </wp:inline>
        </w:drawing>
      </w:r>
    </w:p>
    <w:p w14:paraId="7AA4E243" w14:textId="1556DBB1" w:rsidR="001703BA" w:rsidRPr="00C106EF" w:rsidRDefault="001703BA" w:rsidP="001703BA">
      <w:pPr>
        <w:pStyle w:val="Caption"/>
        <w:jc w:val="center"/>
        <w:rPr>
          <w:rFonts w:cs="Times New Roman"/>
          <w:b/>
          <w:bCs/>
          <w:color w:val="auto"/>
          <w:sz w:val="26"/>
          <w:szCs w:val="26"/>
        </w:rPr>
      </w:pPr>
      <w:bookmarkStart w:id="686" w:name="_Toc135752113"/>
      <w:bookmarkStart w:id="687" w:name="_Toc137473485"/>
      <w:r w:rsidRPr="00C106EF">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3.1</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30</w:t>
      </w:r>
      <w:r>
        <w:rPr>
          <w:color w:val="auto"/>
        </w:rPr>
        <w:fldChar w:fldCharType="end"/>
      </w:r>
      <w:bookmarkEnd w:id="686"/>
      <w:r w:rsidRPr="00C106EF">
        <w:rPr>
          <w:color w:val="auto"/>
        </w:rPr>
        <w:t>. Deploy project thành công</w:t>
      </w:r>
      <w:bookmarkEnd w:id="687"/>
    </w:p>
    <w:p w14:paraId="22891DCD" w14:textId="77777777" w:rsidR="001703BA" w:rsidRDefault="001703BA" w:rsidP="008473F2">
      <w:pPr>
        <w:pStyle w:val="Heading2"/>
        <w:numPr>
          <w:ilvl w:val="1"/>
          <w:numId w:val="21"/>
        </w:numPr>
        <w:spacing w:line="360" w:lineRule="auto"/>
        <w:ind w:left="576" w:hanging="576"/>
        <w:rPr>
          <w:bCs/>
        </w:rPr>
      </w:pPr>
      <w:bookmarkStart w:id="688" w:name="_Toc135751621"/>
      <w:r w:rsidRPr="006E459A">
        <w:rPr>
          <w:bCs/>
        </w:rPr>
        <w:t>Thực hiện các câu truy vấn</w:t>
      </w:r>
      <w:bookmarkEnd w:id="688"/>
    </w:p>
    <w:p w14:paraId="014905E3" w14:textId="77777777" w:rsidR="001703BA" w:rsidRDefault="001703BA" w:rsidP="008473F2">
      <w:pPr>
        <w:pStyle w:val="Cu"/>
        <w:spacing w:line="360" w:lineRule="auto"/>
      </w:pPr>
      <w:bookmarkStart w:id="689" w:name="_Toc135751622"/>
      <w:r>
        <w:rPr>
          <w:lang w:val="en-US"/>
        </w:rPr>
        <w:t>T</w:t>
      </w:r>
      <w:r w:rsidRPr="00A62312">
        <w:t>hống kê doanh số bán hàng (Sale Dollars) theo từng hạt (County).</w:t>
      </w:r>
      <w:bookmarkEnd w:id="689"/>
    </w:p>
    <w:p w14:paraId="697382B8" w14:textId="77777777" w:rsidR="001703BA" w:rsidRPr="005E48A8" w:rsidRDefault="001703BA" w:rsidP="008473F2">
      <w:pPr>
        <w:pStyle w:val="Heading4"/>
        <w:numPr>
          <w:ilvl w:val="0"/>
          <w:numId w:val="11"/>
        </w:numPr>
        <w:spacing w:line="360" w:lineRule="auto"/>
        <w:rPr>
          <w:b w:val="0"/>
          <w:bCs/>
          <w:i/>
          <w:iCs w:val="0"/>
          <w:lang w:val="en-US"/>
        </w:rPr>
      </w:pPr>
      <w:bookmarkStart w:id="690" w:name="_Toc135751623"/>
      <w:r w:rsidRPr="005E48A8">
        <w:rPr>
          <w:b w:val="0"/>
          <w:bCs/>
          <w:i/>
          <w:iCs w:val="0"/>
          <w:lang w:val="en-US"/>
        </w:rPr>
        <w:t>Sử dụng công cụ SSAS</w:t>
      </w:r>
      <w:bookmarkEnd w:id="690"/>
    </w:p>
    <w:p w14:paraId="0F6AC1F6" w14:textId="77777777" w:rsidR="001703BA" w:rsidRDefault="001703BA" w:rsidP="001703BA">
      <w:pPr>
        <w:rPr>
          <w:lang w:val="en-US"/>
        </w:rPr>
      </w:pPr>
      <w:r>
        <w:rPr>
          <w:noProof/>
        </w:rPr>
        <w:drawing>
          <wp:inline distT="0" distB="0" distL="0" distR="0" wp14:anchorId="1F613D84" wp14:editId="7081ADDE">
            <wp:extent cx="5943600" cy="4036060"/>
            <wp:effectExtent l="0" t="0" r="0" b="2540"/>
            <wp:docPr id="761726059" name="Picture 7617260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26059" name="Picture 1" descr="A screenshot of a computer&#10;&#10;Description automatically generated"/>
                    <pic:cNvPicPr/>
                  </pic:nvPicPr>
                  <pic:blipFill>
                    <a:blip r:embed="rId157"/>
                    <a:stretch>
                      <a:fillRect/>
                    </a:stretch>
                  </pic:blipFill>
                  <pic:spPr>
                    <a:xfrm>
                      <a:off x="0" y="0"/>
                      <a:ext cx="5943600" cy="4036060"/>
                    </a:xfrm>
                    <a:prstGeom prst="rect">
                      <a:avLst/>
                    </a:prstGeom>
                  </pic:spPr>
                </pic:pic>
              </a:graphicData>
            </a:graphic>
          </wp:inline>
        </w:drawing>
      </w:r>
    </w:p>
    <w:p w14:paraId="0D9FB5A4" w14:textId="64DEF960" w:rsidR="001703BA" w:rsidRPr="00B65F29" w:rsidRDefault="001703BA" w:rsidP="001703BA">
      <w:pPr>
        <w:pStyle w:val="Caption"/>
        <w:jc w:val="center"/>
        <w:rPr>
          <w:color w:val="auto"/>
        </w:rPr>
      </w:pPr>
      <w:bookmarkStart w:id="691" w:name="_Toc135752114"/>
      <w:bookmarkStart w:id="692" w:name="_Toc137473486"/>
      <w:r w:rsidRPr="00B65F29">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1</w:t>
      </w:r>
      <w:r>
        <w:rPr>
          <w:color w:val="auto"/>
        </w:rPr>
        <w:fldChar w:fldCharType="end"/>
      </w:r>
      <w:r w:rsidRPr="00B65F29">
        <w:rPr>
          <w:color w:val="auto"/>
        </w:rPr>
        <w:t>. Kết quả câu truy vấn số 1 sử dụng công cụ SSAS</w:t>
      </w:r>
      <w:bookmarkEnd w:id="691"/>
      <w:bookmarkEnd w:id="692"/>
    </w:p>
    <w:p w14:paraId="4307FBB1" w14:textId="77777777" w:rsidR="001703BA" w:rsidRDefault="001703BA" w:rsidP="001703BA">
      <w:pPr>
        <w:rPr>
          <w:lang w:val="en-US"/>
        </w:rPr>
      </w:pPr>
    </w:p>
    <w:p w14:paraId="244F8819" w14:textId="77777777" w:rsidR="001703BA" w:rsidRPr="005E48A8" w:rsidRDefault="001703BA" w:rsidP="00B52CD8">
      <w:pPr>
        <w:pStyle w:val="Heading4"/>
        <w:numPr>
          <w:ilvl w:val="0"/>
          <w:numId w:val="11"/>
        </w:numPr>
        <w:spacing w:line="360" w:lineRule="auto"/>
        <w:rPr>
          <w:b w:val="0"/>
          <w:bCs/>
          <w:i/>
          <w:iCs w:val="0"/>
          <w:lang w:val="en-US"/>
        </w:rPr>
      </w:pPr>
      <w:bookmarkStart w:id="693" w:name="_Toc135751624"/>
      <w:r w:rsidRPr="005E48A8">
        <w:rPr>
          <w:b w:val="0"/>
          <w:bCs/>
          <w:i/>
          <w:iCs w:val="0"/>
          <w:lang w:val="en-US"/>
        </w:rPr>
        <w:lastRenderedPageBreak/>
        <w:t>Sử dụng ngôn ngữ MDX</w:t>
      </w:r>
      <w:bookmarkEnd w:id="693"/>
    </w:p>
    <w:p w14:paraId="1A24F5E9" w14:textId="77777777" w:rsidR="001703BA" w:rsidRDefault="001703BA" w:rsidP="008473F2">
      <w:pPr>
        <w:spacing w:line="360" w:lineRule="auto"/>
      </w:pPr>
      <w:r>
        <w:rPr>
          <w:noProof/>
        </w:rPr>
        <w:drawing>
          <wp:inline distT="0" distB="0" distL="0" distR="0" wp14:anchorId="39F81157" wp14:editId="7CBDFB76">
            <wp:extent cx="6229350" cy="3469640"/>
            <wp:effectExtent l="0" t="0" r="0" b="0"/>
            <wp:docPr id="490253839" name="Picture 4902538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53839" name="Picture 490253839" descr="A screenshot of a computer&#10;&#10;Description automatically generated with medium confidence"/>
                    <pic:cNvPicPr/>
                  </pic:nvPicPr>
                  <pic:blipFill>
                    <a:blip r:embed="rId158">
                      <a:extLst>
                        <a:ext uri="{28A0092B-C50C-407E-A947-70E740481C1C}">
                          <a14:useLocalDpi xmlns:a14="http://schemas.microsoft.com/office/drawing/2010/main" val="0"/>
                        </a:ext>
                      </a:extLst>
                    </a:blip>
                    <a:stretch>
                      <a:fillRect/>
                    </a:stretch>
                  </pic:blipFill>
                  <pic:spPr>
                    <a:xfrm>
                      <a:off x="0" y="0"/>
                      <a:ext cx="6229350" cy="3469640"/>
                    </a:xfrm>
                    <a:prstGeom prst="rect">
                      <a:avLst/>
                    </a:prstGeom>
                  </pic:spPr>
                </pic:pic>
              </a:graphicData>
            </a:graphic>
          </wp:inline>
        </w:drawing>
      </w:r>
    </w:p>
    <w:p w14:paraId="16FAA26C" w14:textId="00CD0310" w:rsidR="001703BA" w:rsidRPr="00173867" w:rsidRDefault="001703BA" w:rsidP="001703BA">
      <w:pPr>
        <w:pStyle w:val="Caption"/>
        <w:jc w:val="center"/>
        <w:rPr>
          <w:color w:val="auto"/>
        </w:rPr>
      </w:pPr>
      <w:bookmarkStart w:id="694" w:name="_Toc135752115"/>
      <w:bookmarkStart w:id="695" w:name="_Toc137473487"/>
      <w:r w:rsidRPr="00173867">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2</w:t>
      </w:r>
      <w:r>
        <w:rPr>
          <w:color w:val="auto"/>
        </w:rPr>
        <w:fldChar w:fldCharType="end"/>
      </w:r>
      <w:r w:rsidRPr="00173867">
        <w:rPr>
          <w:color w:val="auto"/>
        </w:rPr>
        <w:t>. Kết quả câu truy vấn số 2 sử dụng ngôn ngữ MDX</w:t>
      </w:r>
      <w:bookmarkEnd w:id="694"/>
      <w:bookmarkEnd w:id="695"/>
    </w:p>
    <w:p w14:paraId="2835B43F" w14:textId="77777777" w:rsidR="001703BA" w:rsidRPr="005E48A8" w:rsidRDefault="001703BA" w:rsidP="008473F2">
      <w:pPr>
        <w:pStyle w:val="Heading4"/>
        <w:numPr>
          <w:ilvl w:val="0"/>
          <w:numId w:val="11"/>
        </w:numPr>
        <w:spacing w:line="360" w:lineRule="auto"/>
        <w:rPr>
          <w:b w:val="0"/>
          <w:bCs/>
          <w:i/>
          <w:iCs w:val="0"/>
          <w:lang w:val="en-US"/>
        </w:rPr>
      </w:pPr>
      <w:bookmarkStart w:id="696" w:name="_Toc135751625"/>
      <w:r w:rsidRPr="005E48A8">
        <w:rPr>
          <w:b w:val="0"/>
          <w:bCs/>
          <w:i/>
          <w:iCs w:val="0"/>
          <w:lang w:val="en-US"/>
        </w:rPr>
        <w:t>Sử dụng công cụ Pivot Excel</w:t>
      </w:r>
      <w:bookmarkEnd w:id="696"/>
    </w:p>
    <w:p w14:paraId="2F509267" w14:textId="77777777" w:rsidR="001703BA" w:rsidRDefault="001703BA" w:rsidP="008473F2">
      <w:pPr>
        <w:spacing w:line="360" w:lineRule="auto"/>
        <w:rPr>
          <w:lang w:val="en-US"/>
        </w:rPr>
      </w:pPr>
      <w:r>
        <w:rPr>
          <w:noProof/>
        </w:rPr>
        <w:drawing>
          <wp:inline distT="0" distB="0" distL="0" distR="0" wp14:anchorId="1F64DB4D" wp14:editId="7B3DCF24">
            <wp:extent cx="6229350" cy="3019425"/>
            <wp:effectExtent l="0" t="0" r="0" b="9525"/>
            <wp:docPr id="428958588" name="Picture 4289585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958588" name="Picture 428958588" descr="A screenshot of a computer&#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6229350" cy="3019425"/>
                    </a:xfrm>
                    <a:prstGeom prst="rect">
                      <a:avLst/>
                    </a:prstGeom>
                  </pic:spPr>
                </pic:pic>
              </a:graphicData>
            </a:graphic>
          </wp:inline>
        </w:drawing>
      </w:r>
    </w:p>
    <w:p w14:paraId="410D5821" w14:textId="5AD906DC" w:rsidR="001703BA" w:rsidRPr="00C106EF" w:rsidRDefault="001703BA" w:rsidP="001703BA">
      <w:pPr>
        <w:pStyle w:val="Caption"/>
        <w:jc w:val="center"/>
        <w:rPr>
          <w:color w:val="auto"/>
        </w:rPr>
      </w:pPr>
      <w:bookmarkStart w:id="697" w:name="_Toc135752116"/>
      <w:bookmarkStart w:id="698" w:name="_Toc137473488"/>
      <w:r w:rsidRPr="00C106EF">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3</w:t>
      </w:r>
      <w:r>
        <w:rPr>
          <w:color w:val="auto"/>
        </w:rPr>
        <w:fldChar w:fldCharType="end"/>
      </w:r>
      <w:r w:rsidRPr="00C106EF">
        <w:rPr>
          <w:color w:val="auto"/>
        </w:rPr>
        <w:t>. Kết quả câu truy vấn số 2 sử dụng công cụ Pivot Excel</w:t>
      </w:r>
      <w:bookmarkEnd w:id="697"/>
      <w:bookmarkEnd w:id="698"/>
    </w:p>
    <w:p w14:paraId="37FAB43E" w14:textId="77777777" w:rsidR="001703BA" w:rsidRPr="005E48A8" w:rsidRDefault="001703BA" w:rsidP="00B52CD8">
      <w:pPr>
        <w:pStyle w:val="Heading4"/>
        <w:numPr>
          <w:ilvl w:val="0"/>
          <w:numId w:val="11"/>
        </w:numPr>
        <w:rPr>
          <w:b w:val="0"/>
          <w:bCs/>
          <w:i/>
          <w:iCs w:val="0"/>
          <w:lang w:val="en-US"/>
        </w:rPr>
      </w:pPr>
      <w:bookmarkStart w:id="699" w:name="_Toc135751626"/>
      <w:r w:rsidRPr="005E48A8">
        <w:rPr>
          <w:b w:val="0"/>
          <w:bCs/>
          <w:i/>
          <w:iCs w:val="0"/>
          <w:lang w:val="en-US"/>
        </w:rPr>
        <w:lastRenderedPageBreak/>
        <w:t>Sử dụng công cụ Power BI</w:t>
      </w:r>
      <w:bookmarkEnd w:id="699"/>
    </w:p>
    <w:p w14:paraId="27E18897" w14:textId="77777777" w:rsidR="001703BA" w:rsidRDefault="001703BA" w:rsidP="001703BA">
      <w:pPr>
        <w:rPr>
          <w:lang w:val="en-US"/>
        </w:rPr>
      </w:pPr>
      <w:r>
        <w:rPr>
          <w:noProof/>
        </w:rPr>
        <w:drawing>
          <wp:inline distT="0" distB="0" distL="0" distR="0" wp14:anchorId="0D40A4CC" wp14:editId="03FEDE62">
            <wp:extent cx="6229350" cy="4192270"/>
            <wp:effectExtent l="0" t="0" r="0" b="0"/>
            <wp:docPr id="1361584878" name="Picture 1361584878" descr="A picture containing text, screenshot, fon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84878" name="Picture 1" descr="A picture containing text, screenshot, font, parallel&#10;&#10;Description automatically generated"/>
                    <pic:cNvPicPr/>
                  </pic:nvPicPr>
                  <pic:blipFill>
                    <a:blip r:embed="rId160"/>
                    <a:stretch>
                      <a:fillRect/>
                    </a:stretch>
                  </pic:blipFill>
                  <pic:spPr>
                    <a:xfrm>
                      <a:off x="0" y="0"/>
                      <a:ext cx="6229350" cy="4192270"/>
                    </a:xfrm>
                    <a:prstGeom prst="rect">
                      <a:avLst/>
                    </a:prstGeom>
                  </pic:spPr>
                </pic:pic>
              </a:graphicData>
            </a:graphic>
          </wp:inline>
        </w:drawing>
      </w:r>
    </w:p>
    <w:p w14:paraId="1241C912" w14:textId="2BD4D518" w:rsidR="001703BA" w:rsidRDefault="001703BA" w:rsidP="001703BA">
      <w:pPr>
        <w:pStyle w:val="Caption"/>
        <w:jc w:val="center"/>
        <w:rPr>
          <w:color w:val="auto"/>
        </w:rPr>
      </w:pPr>
      <w:bookmarkStart w:id="700" w:name="_Toc135752117"/>
      <w:bookmarkStart w:id="701" w:name="_Toc137473489"/>
      <w:r w:rsidRPr="0043360C">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4</w:t>
      </w:r>
      <w:r>
        <w:rPr>
          <w:color w:val="auto"/>
        </w:rPr>
        <w:fldChar w:fldCharType="end"/>
      </w:r>
      <w:r w:rsidRPr="0043360C">
        <w:rPr>
          <w:color w:val="auto"/>
        </w:rPr>
        <w:t xml:space="preserve">.. Kết quả câu truy vấn số 1 sử dụng công cụ </w:t>
      </w:r>
      <w:r>
        <w:rPr>
          <w:color w:val="auto"/>
        </w:rPr>
        <w:t>Power BI</w:t>
      </w:r>
      <w:bookmarkEnd w:id="700"/>
      <w:bookmarkEnd w:id="701"/>
    </w:p>
    <w:p w14:paraId="76108D55" w14:textId="41FD2F91" w:rsidR="00832AC3" w:rsidRPr="00832AC3" w:rsidRDefault="00832AC3" w:rsidP="007A6F74">
      <w:pPr>
        <w:tabs>
          <w:tab w:val="left" w:pos="3792"/>
        </w:tabs>
        <w:spacing w:after="0" w:line="360" w:lineRule="auto"/>
        <w:rPr>
          <w:lang w:val="en-US"/>
        </w:rPr>
      </w:pPr>
      <w:r>
        <w:rPr>
          <w:lang w:val="en-US"/>
        </w:rPr>
        <w:t xml:space="preserve">Qua </w:t>
      </w:r>
      <w:r w:rsidR="0097156D">
        <w:rPr>
          <w:lang w:val="en-US"/>
        </w:rPr>
        <w:t>kết quả truy vấn</w:t>
      </w:r>
      <w:r>
        <w:rPr>
          <w:lang w:val="en-US"/>
        </w:rPr>
        <w:t xml:space="preserve"> trên </w:t>
      </w:r>
      <w:r w:rsidR="001778F0">
        <w:rPr>
          <w:lang w:val="en-US"/>
        </w:rPr>
        <w:t xml:space="preserve">ta có thể thấy hạt POLK có doanh số bán hàng cao nhất với doanh số đạt gần 6 triệu đô. </w:t>
      </w:r>
      <w:r w:rsidR="007A6F74">
        <w:rPr>
          <w:lang w:val="en-US"/>
        </w:rPr>
        <w:t>Hạt LINN xếp sau hạt POLK với doanh số hơn 2 triệu đô.</w:t>
      </w:r>
    </w:p>
    <w:p w14:paraId="06049D78" w14:textId="77777777" w:rsidR="006A31FC" w:rsidRDefault="006A31FC" w:rsidP="006A31FC">
      <w:pPr>
        <w:rPr>
          <w:lang w:val="en-US"/>
        </w:rPr>
      </w:pPr>
    </w:p>
    <w:p w14:paraId="461C4EB4" w14:textId="77777777" w:rsidR="006A31FC" w:rsidRDefault="006A31FC" w:rsidP="006A31FC">
      <w:pPr>
        <w:rPr>
          <w:lang w:val="en-US"/>
        </w:rPr>
      </w:pPr>
    </w:p>
    <w:p w14:paraId="0AC18641" w14:textId="77777777" w:rsidR="006A31FC" w:rsidRDefault="006A31FC" w:rsidP="006A31FC">
      <w:pPr>
        <w:rPr>
          <w:lang w:val="en-US"/>
        </w:rPr>
      </w:pPr>
    </w:p>
    <w:p w14:paraId="4D865A67" w14:textId="77777777" w:rsidR="006A31FC" w:rsidRDefault="006A31FC" w:rsidP="006A31FC">
      <w:pPr>
        <w:rPr>
          <w:lang w:val="en-US"/>
        </w:rPr>
      </w:pPr>
    </w:p>
    <w:p w14:paraId="4860A6FC" w14:textId="77777777" w:rsidR="006A31FC" w:rsidRDefault="006A31FC" w:rsidP="006A31FC">
      <w:pPr>
        <w:rPr>
          <w:lang w:val="en-US"/>
        </w:rPr>
      </w:pPr>
    </w:p>
    <w:p w14:paraId="16ADF5D8" w14:textId="77777777" w:rsidR="006A31FC" w:rsidRDefault="006A31FC" w:rsidP="006A31FC">
      <w:pPr>
        <w:rPr>
          <w:lang w:val="en-US"/>
        </w:rPr>
      </w:pPr>
    </w:p>
    <w:p w14:paraId="6BC052E1" w14:textId="77777777" w:rsidR="006A31FC" w:rsidRDefault="006A31FC" w:rsidP="006A31FC">
      <w:pPr>
        <w:rPr>
          <w:lang w:val="en-US"/>
        </w:rPr>
      </w:pPr>
    </w:p>
    <w:p w14:paraId="01D0EBC6" w14:textId="77777777" w:rsidR="006A31FC" w:rsidRDefault="006A31FC" w:rsidP="006A31FC">
      <w:pPr>
        <w:rPr>
          <w:lang w:val="en-US"/>
        </w:rPr>
      </w:pPr>
    </w:p>
    <w:p w14:paraId="07EC263C" w14:textId="77777777" w:rsidR="006A31FC" w:rsidRDefault="006A31FC" w:rsidP="006A31FC">
      <w:pPr>
        <w:rPr>
          <w:lang w:val="en-US"/>
        </w:rPr>
      </w:pPr>
    </w:p>
    <w:p w14:paraId="149BD972" w14:textId="77777777" w:rsidR="006A31FC" w:rsidRDefault="006A31FC" w:rsidP="006A31FC">
      <w:pPr>
        <w:rPr>
          <w:lang w:val="en-US"/>
        </w:rPr>
      </w:pPr>
    </w:p>
    <w:p w14:paraId="19F10963" w14:textId="77777777" w:rsidR="006A31FC" w:rsidRDefault="006A31FC" w:rsidP="006A31FC">
      <w:pPr>
        <w:rPr>
          <w:lang w:val="en-US"/>
        </w:rPr>
      </w:pPr>
    </w:p>
    <w:p w14:paraId="223A5D04" w14:textId="77777777" w:rsidR="006A31FC" w:rsidRPr="006A31FC" w:rsidRDefault="006A31FC" w:rsidP="006A31FC">
      <w:pPr>
        <w:rPr>
          <w:lang w:val="en-US"/>
        </w:rPr>
      </w:pPr>
    </w:p>
    <w:p w14:paraId="4BBA6071" w14:textId="3C533DDF" w:rsidR="006A31FC" w:rsidRDefault="001703BA" w:rsidP="00B52CD8">
      <w:pPr>
        <w:pStyle w:val="Cu"/>
        <w:spacing w:line="360" w:lineRule="auto"/>
      </w:pPr>
      <w:bookmarkStart w:id="702" w:name="_Toc135751627"/>
      <w:r>
        <w:lastRenderedPageBreak/>
        <w:t>Thống kê</w:t>
      </w:r>
      <w:r w:rsidRPr="00E637F4">
        <w:t xml:space="preserve"> doanh số bán hàng của từng danh mục sản phẩm</w:t>
      </w:r>
      <w:r>
        <w:t>.</w:t>
      </w:r>
      <w:bookmarkEnd w:id="702"/>
    </w:p>
    <w:p w14:paraId="1AA97E07" w14:textId="77777777" w:rsidR="001703BA" w:rsidRPr="005E48A8" w:rsidRDefault="001703BA" w:rsidP="00B52CD8">
      <w:pPr>
        <w:pStyle w:val="Heading4"/>
        <w:numPr>
          <w:ilvl w:val="0"/>
          <w:numId w:val="10"/>
        </w:numPr>
        <w:spacing w:line="360" w:lineRule="auto"/>
        <w:ind w:left="284" w:hanging="360"/>
        <w:rPr>
          <w:b w:val="0"/>
          <w:bCs/>
          <w:i/>
          <w:iCs w:val="0"/>
          <w:lang w:val="en-US"/>
        </w:rPr>
      </w:pPr>
      <w:bookmarkStart w:id="703" w:name="_Toc135751628"/>
      <w:r w:rsidRPr="005E48A8">
        <w:rPr>
          <w:b w:val="0"/>
          <w:bCs/>
          <w:i/>
          <w:iCs w:val="0"/>
          <w:lang w:val="en-US"/>
        </w:rPr>
        <w:t>a) Sử dụng công cụ SSAS</w:t>
      </w:r>
      <w:bookmarkEnd w:id="703"/>
    </w:p>
    <w:p w14:paraId="735493BB" w14:textId="77777777" w:rsidR="001703BA" w:rsidRDefault="001703BA" w:rsidP="008473F2">
      <w:pPr>
        <w:spacing w:line="360" w:lineRule="auto"/>
        <w:rPr>
          <w:lang w:val="en-US"/>
        </w:rPr>
      </w:pPr>
      <w:r>
        <w:rPr>
          <w:noProof/>
        </w:rPr>
        <w:drawing>
          <wp:inline distT="0" distB="0" distL="0" distR="0" wp14:anchorId="63A618E3" wp14:editId="76159AA6">
            <wp:extent cx="5943600" cy="4222750"/>
            <wp:effectExtent l="0" t="0" r="0" b="6350"/>
            <wp:docPr id="1590532660" name="Picture 15905326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532660" name="Picture 1590532660" descr="A screenshot of a computer&#10;&#10;Description automatically generated"/>
                    <pic:cNvPicPr/>
                  </pic:nvPicPr>
                  <pic:blipFill>
                    <a:blip r:embed="rId161"/>
                    <a:stretch>
                      <a:fillRect/>
                    </a:stretch>
                  </pic:blipFill>
                  <pic:spPr>
                    <a:xfrm>
                      <a:off x="0" y="0"/>
                      <a:ext cx="5943600" cy="4222750"/>
                    </a:xfrm>
                    <a:prstGeom prst="rect">
                      <a:avLst/>
                    </a:prstGeom>
                  </pic:spPr>
                </pic:pic>
              </a:graphicData>
            </a:graphic>
          </wp:inline>
        </w:drawing>
      </w:r>
    </w:p>
    <w:p w14:paraId="0EB45354" w14:textId="2DE04576" w:rsidR="001703BA" w:rsidRPr="00C106EF" w:rsidRDefault="001703BA" w:rsidP="001703BA">
      <w:pPr>
        <w:pStyle w:val="Caption"/>
        <w:jc w:val="center"/>
        <w:rPr>
          <w:color w:val="auto"/>
        </w:rPr>
      </w:pPr>
      <w:bookmarkStart w:id="704" w:name="_Toc135752118"/>
      <w:bookmarkStart w:id="705" w:name="_Toc137473490"/>
      <w:r w:rsidRPr="00C106EF">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5</w:t>
      </w:r>
      <w:r>
        <w:rPr>
          <w:color w:val="auto"/>
        </w:rPr>
        <w:fldChar w:fldCharType="end"/>
      </w:r>
      <w:r w:rsidRPr="00C106EF">
        <w:rPr>
          <w:color w:val="auto"/>
        </w:rPr>
        <w:t>. Kết quả câu truy vấn số 2 sử dụng công cụ SSAS</w:t>
      </w:r>
      <w:bookmarkEnd w:id="704"/>
      <w:bookmarkEnd w:id="705"/>
    </w:p>
    <w:p w14:paraId="36ED660D" w14:textId="77777777" w:rsidR="001703BA" w:rsidRPr="005E48A8" w:rsidRDefault="001703BA" w:rsidP="005E48A8">
      <w:pPr>
        <w:pStyle w:val="Heading4"/>
        <w:numPr>
          <w:ilvl w:val="0"/>
          <w:numId w:val="0"/>
        </w:numPr>
        <w:spacing w:line="360" w:lineRule="auto"/>
        <w:rPr>
          <w:b w:val="0"/>
          <w:bCs/>
          <w:i/>
          <w:iCs w:val="0"/>
          <w:lang w:val="en-US"/>
        </w:rPr>
      </w:pPr>
      <w:bookmarkStart w:id="706" w:name="_Toc135751629"/>
      <w:r w:rsidRPr="005E48A8">
        <w:rPr>
          <w:b w:val="0"/>
          <w:bCs/>
          <w:i/>
          <w:iCs w:val="0"/>
          <w:lang w:val="en-US"/>
        </w:rPr>
        <w:t>b) Sử dụng ngôn ngữ MDX</w:t>
      </w:r>
      <w:bookmarkEnd w:id="706"/>
    </w:p>
    <w:p w14:paraId="4C70E4D4" w14:textId="77777777" w:rsidR="001703BA" w:rsidRDefault="001703BA" w:rsidP="008473F2">
      <w:pPr>
        <w:spacing w:line="360" w:lineRule="auto"/>
        <w:rPr>
          <w:lang w:val="en-US"/>
        </w:rPr>
      </w:pPr>
      <w:r>
        <w:rPr>
          <w:noProof/>
        </w:rPr>
        <w:drawing>
          <wp:inline distT="0" distB="0" distL="0" distR="0" wp14:anchorId="35DAB882" wp14:editId="22E523C7">
            <wp:extent cx="6229350" cy="3177540"/>
            <wp:effectExtent l="0" t="0" r="0" b="3810"/>
            <wp:docPr id="114597277" name="Picture 1145972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7277" name="Picture 1" descr="A screenshot of a computer&#10;&#10;Description automatically generated with medium confidence"/>
                    <pic:cNvPicPr/>
                  </pic:nvPicPr>
                  <pic:blipFill>
                    <a:blip r:embed="rId162">
                      <a:extLst>
                        <a:ext uri="{28A0092B-C50C-407E-A947-70E740481C1C}">
                          <a14:useLocalDpi xmlns:a14="http://schemas.microsoft.com/office/drawing/2010/main" val="0"/>
                        </a:ext>
                      </a:extLst>
                    </a:blip>
                    <a:stretch>
                      <a:fillRect/>
                    </a:stretch>
                  </pic:blipFill>
                  <pic:spPr>
                    <a:xfrm>
                      <a:off x="0" y="0"/>
                      <a:ext cx="6229350" cy="3177540"/>
                    </a:xfrm>
                    <a:prstGeom prst="rect">
                      <a:avLst/>
                    </a:prstGeom>
                  </pic:spPr>
                </pic:pic>
              </a:graphicData>
            </a:graphic>
          </wp:inline>
        </w:drawing>
      </w:r>
    </w:p>
    <w:p w14:paraId="22076645" w14:textId="59C0CCD5" w:rsidR="001703BA" w:rsidRPr="00C106EF" w:rsidRDefault="001703BA" w:rsidP="001703BA">
      <w:pPr>
        <w:pStyle w:val="Caption"/>
        <w:spacing w:after="0" w:line="360" w:lineRule="auto"/>
        <w:jc w:val="center"/>
        <w:rPr>
          <w:color w:val="auto"/>
        </w:rPr>
      </w:pPr>
      <w:bookmarkStart w:id="707" w:name="_Toc135752119"/>
      <w:bookmarkStart w:id="708" w:name="_Toc137473491"/>
      <w:r w:rsidRPr="00C106EF">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6</w:t>
      </w:r>
      <w:r>
        <w:rPr>
          <w:color w:val="auto"/>
        </w:rPr>
        <w:fldChar w:fldCharType="end"/>
      </w:r>
      <w:r w:rsidRPr="00C106EF">
        <w:rPr>
          <w:color w:val="auto"/>
        </w:rPr>
        <w:t>. Kết quả câu truy vấn số 2 sử dụng ngôn ngữ MDX</w:t>
      </w:r>
      <w:bookmarkEnd w:id="707"/>
      <w:bookmarkEnd w:id="708"/>
    </w:p>
    <w:p w14:paraId="10EB22F6" w14:textId="4AF359A7" w:rsidR="001703BA" w:rsidRPr="005E48A8" w:rsidRDefault="00952B81" w:rsidP="005E48A8">
      <w:pPr>
        <w:pStyle w:val="Heading4"/>
        <w:numPr>
          <w:ilvl w:val="0"/>
          <w:numId w:val="0"/>
        </w:numPr>
        <w:spacing w:line="360" w:lineRule="auto"/>
        <w:rPr>
          <w:b w:val="0"/>
          <w:bCs/>
          <w:i/>
          <w:iCs w:val="0"/>
          <w:lang w:val="en-US"/>
        </w:rPr>
      </w:pPr>
      <w:bookmarkStart w:id="709" w:name="_Toc135751630"/>
      <w:r w:rsidRPr="005E48A8">
        <w:rPr>
          <w:b w:val="0"/>
          <w:bCs/>
          <w:i/>
          <w:iCs w:val="0"/>
          <w:lang w:val="en-US"/>
        </w:rPr>
        <w:lastRenderedPageBreak/>
        <w:t xml:space="preserve">c) </w:t>
      </w:r>
      <w:r w:rsidR="001703BA" w:rsidRPr="005E48A8">
        <w:rPr>
          <w:b w:val="0"/>
          <w:bCs/>
          <w:i/>
          <w:iCs w:val="0"/>
          <w:lang w:val="en-US"/>
        </w:rPr>
        <w:t>Sử dụng công cụ Pivot Excel</w:t>
      </w:r>
      <w:bookmarkEnd w:id="709"/>
    </w:p>
    <w:p w14:paraId="27A8EC32" w14:textId="77777777" w:rsidR="001703BA" w:rsidRDefault="001703BA" w:rsidP="008473F2">
      <w:pPr>
        <w:spacing w:line="360" w:lineRule="auto"/>
        <w:rPr>
          <w:lang w:val="en-US"/>
        </w:rPr>
      </w:pPr>
      <w:r>
        <w:rPr>
          <w:noProof/>
        </w:rPr>
        <w:drawing>
          <wp:inline distT="0" distB="0" distL="0" distR="0" wp14:anchorId="4B9A46E2" wp14:editId="789E31C7">
            <wp:extent cx="6229350" cy="2969260"/>
            <wp:effectExtent l="0" t="0" r="0" b="2540"/>
            <wp:docPr id="1846904085" name="Picture 18469040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904085" name="Picture 1846904085" descr="A screenshot of a computer&#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6229350" cy="2969260"/>
                    </a:xfrm>
                    <a:prstGeom prst="rect">
                      <a:avLst/>
                    </a:prstGeom>
                  </pic:spPr>
                </pic:pic>
              </a:graphicData>
            </a:graphic>
          </wp:inline>
        </w:drawing>
      </w:r>
    </w:p>
    <w:p w14:paraId="1679EFD1" w14:textId="2E04061D" w:rsidR="001703BA" w:rsidRPr="00C106EF" w:rsidRDefault="001703BA" w:rsidP="001703BA">
      <w:pPr>
        <w:pStyle w:val="Caption"/>
        <w:jc w:val="center"/>
        <w:rPr>
          <w:color w:val="auto"/>
        </w:rPr>
      </w:pPr>
      <w:bookmarkStart w:id="710" w:name="_Toc135752120"/>
      <w:bookmarkStart w:id="711" w:name="_Toc137473492"/>
      <w:r w:rsidRPr="00C106EF">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7</w:t>
      </w:r>
      <w:r>
        <w:rPr>
          <w:color w:val="auto"/>
        </w:rPr>
        <w:fldChar w:fldCharType="end"/>
      </w:r>
      <w:r w:rsidRPr="00C106EF">
        <w:rPr>
          <w:color w:val="auto"/>
        </w:rPr>
        <w:t>. Kết quả câu truy vấn số 2 sử dụng công cụ Pivot Excel</w:t>
      </w:r>
      <w:bookmarkEnd w:id="710"/>
      <w:bookmarkEnd w:id="711"/>
    </w:p>
    <w:p w14:paraId="5EF1DA7F" w14:textId="06DCB72A" w:rsidR="001703BA" w:rsidRPr="005E48A8" w:rsidRDefault="00952B81" w:rsidP="005E48A8">
      <w:pPr>
        <w:pStyle w:val="Heading4"/>
        <w:numPr>
          <w:ilvl w:val="0"/>
          <w:numId w:val="0"/>
        </w:numPr>
        <w:spacing w:line="360" w:lineRule="auto"/>
        <w:rPr>
          <w:b w:val="0"/>
          <w:i/>
          <w:iCs w:val="0"/>
          <w:lang w:val="en-US"/>
        </w:rPr>
      </w:pPr>
      <w:r w:rsidRPr="005E48A8">
        <w:rPr>
          <w:b w:val="0"/>
          <w:i/>
          <w:iCs w:val="0"/>
          <w:lang w:val="en-US"/>
        </w:rPr>
        <w:t>d)</w:t>
      </w:r>
      <w:r w:rsidR="005E48A8">
        <w:rPr>
          <w:b w:val="0"/>
          <w:i/>
          <w:iCs w:val="0"/>
          <w:lang w:val="en-US"/>
        </w:rPr>
        <w:t xml:space="preserve"> </w:t>
      </w:r>
      <w:bookmarkStart w:id="712" w:name="_Toc135751631"/>
      <w:r w:rsidR="001703BA" w:rsidRPr="005E48A8">
        <w:rPr>
          <w:b w:val="0"/>
          <w:i/>
          <w:iCs w:val="0"/>
          <w:lang w:val="en-US"/>
        </w:rPr>
        <w:t>Sử dụng công cụ Power BI</w:t>
      </w:r>
      <w:bookmarkEnd w:id="712"/>
    </w:p>
    <w:p w14:paraId="7F583577" w14:textId="77777777" w:rsidR="001703BA" w:rsidRDefault="001703BA" w:rsidP="001703BA">
      <w:pPr>
        <w:rPr>
          <w:lang w:val="en-US"/>
        </w:rPr>
      </w:pPr>
      <w:r>
        <w:rPr>
          <w:noProof/>
        </w:rPr>
        <w:drawing>
          <wp:inline distT="0" distB="0" distL="0" distR="0" wp14:anchorId="67E88BC9" wp14:editId="5F479ED2">
            <wp:extent cx="6229350" cy="2827020"/>
            <wp:effectExtent l="0" t="0" r="0" b="0"/>
            <wp:docPr id="2118356786" name="Picture 2118356786" descr="A picture containing text, screenshot, colorfulnes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56786" name="Picture 1" descr="A picture containing text, screenshot, colorfulness, diagram&#10;&#10;Description automatically generated"/>
                    <pic:cNvPicPr/>
                  </pic:nvPicPr>
                  <pic:blipFill>
                    <a:blip r:embed="rId164"/>
                    <a:stretch>
                      <a:fillRect/>
                    </a:stretch>
                  </pic:blipFill>
                  <pic:spPr>
                    <a:xfrm>
                      <a:off x="0" y="0"/>
                      <a:ext cx="6229350" cy="2827020"/>
                    </a:xfrm>
                    <a:prstGeom prst="rect">
                      <a:avLst/>
                    </a:prstGeom>
                  </pic:spPr>
                </pic:pic>
              </a:graphicData>
            </a:graphic>
          </wp:inline>
        </w:drawing>
      </w:r>
    </w:p>
    <w:p w14:paraId="760815AE" w14:textId="624E8B0A" w:rsidR="001703BA" w:rsidRDefault="001703BA" w:rsidP="001703BA">
      <w:pPr>
        <w:pStyle w:val="Caption"/>
        <w:jc w:val="center"/>
        <w:rPr>
          <w:color w:val="auto"/>
        </w:rPr>
      </w:pPr>
      <w:bookmarkStart w:id="713" w:name="_Toc135752121"/>
      <w:bookmarkStart w:id="714" w:name="_Toc137473493"/>
      <w:r w:rsidRPr="005E69A4">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8</w:t>
      </w:r>
      <w:r>
        <w:rPr>
          <w:color w:val="auto"/>
        </w:rPr>
        <w:fldChar w:fldCharType="end"/>
      </w:r>
      <w:r w:rsidRPr="005E69A4">
        <w:rPr>
          <w:color w:val="auto"/>
        </w:rPr>
        <w:t>.. Kết quả câu truy vấn số 2 sử dụng công cụ Power BI</w:t>
      </w:r>
      <w:bookmarkEnd w:id="713"/>
      <w:bookmarkEnd w:id="714"/>
    </w:p>
    <w:p w14:paraId="59D10DC9" w14:textId="4C551EA0" w:rsidR="0097156D" w:rsidRPr="0097156D" w:rsidRDefault="0097156D" w:rsidP="000D3696">
      <w:pPr>
        <w:spacing w:line="360" w:lineRule="auto"/>
        <w:rPr>
          <w:lang w:val="en-US"/>
        </w:rPr>
      </w:pPr>
      <w:r>
        <w:rPr>
          <w:lang w:val="en-US"/>
        </w:rPr>
        <w:t xml:space="preserve">Biểu đồ trên cho ta thấy doanh số bán hàng </w:t>
      </w:r>
      <w:r w:rsidR="00643336">
        <w:rPr>
          <w:lang w:val="en-US"/>
        </w:rPr>
        <w:t xml:space="preserve">cụ thể </w:t>
      </w:r>
      <w:r>
        <w:rPr>
          <w:lang w:val="en-US"/>
        </w:rPr>
        <w:t xml:space="preserve">của </w:t>
      </w:r>
      <w:r w:rsidR="00E84059">
        <w:rPr>
          <w:lang w:val="en-US"/>
        </w:rPr>
        <w:t>danh mục sản phẩm</w:t>
      </w:r>
      <w:r w:rsidR="00643336">
        <w:rPr>
          <w:lang w:val="en-US"/>
        </w:rPr>
        <w:t xml:space="preserve">. </w:t>
      </w:r>
      <w:r w:rsidR="00E84059">
        <w:rPr>
          <w:lang w:val="en-US"/>
        </w:rPr>
        <w:t>Danh mục sản phẩm</w:t>
      </w:r>
      <w:r w:rsidR="004D1582">
        <w:rPr>
          <w:lang w:val="en-US"/>
        </w:rPr>
        <w:t xml:space="preserve"> AMERICAN VODKAS là </w:t>
      </w:r>
      <w:r w:rsidR="00E84059">
        <w:rPr>
          <w:lang w:val="en-US"/>
        </w:rPr>
        <w:t>danh mục</w:t>
      </w:r>
      <w:r w:rsidR="004D1582">
        <w:rPr>
          <w:lang w:val="en-US"/>
        </w:rPr>
        <w:t xml:space="preserve"> có doanh số cao nhất</w:t>
      </w:r>
      <w:r w:rsidR="00E84059">
        <w:rPr>
          <w:lang w:val="en-US"/>
        </w:rPr>
        <w:t xml:space="preserve"> với 4</w:t>
      </w:r>
      <w:r w:rsidR="00EB674B">
        <w:rPr>
          <w:lang w:val="en-US"/>
        </w:rPr>
        <w:t xml:space="preserve">.17 triệu đô. Hai danh mục sản phẩm tiếp theo là CANADIAN WHISKIES và </w:t>
      </w:r>
      <w:r w:rsidR="000D3696">
        <w:rPr>
          <w:lang w:val="en-US"/>
        </w:rPr>
        <w:t>STRAIGHT BOURBON WHISKIES với doanh số bán lần lượt là 2.93 triệu và 2.45 triệu đồ</w:t>
      </w:r>
    </w:p>
    <w:p w14:paraId="2F34B35E" w14:textId="77777777" w:rsidR="001703BA" w:rsidRPr="003156E0" w:rsidRDefault="001703BA" w:rsidP="00CA1208">
      <w:pPr>
        <w:pStyle w:val="Cu"/>
      </w:pPr>
      <w:bookmarkStart w:id="715" w:name="_Toc135751632"/>
      <w:r w:rsidRPr="00AC0768">
        <w:lastRenderedPageBreak/>
        <w:t>Cho biết tổng doanh số bán hàng của danh mục Gold Rum ở thành phố Des Moines.</w:t>
      </w:r>
      <w:bookmarkEnd w:id="715"/>
    </w:p>
    <w:p w14:paraId="13D1DA11" w14:textId="77777777" w:rsidR="001703BA" w:rsidRPr="005E48A8" w:rsidRDefault="001703BA" w:rsidP="00B52CD8">
      <w:pPr>
        <w:pStyle w:val="Heading4"/>
        <w:numPr>
          <w:ilvl w:val="3"/>
          <w:numId w:val="10"/>
        </w:numPr>
        <w:spacing w:line="360" w:lineRule="auto"/>
        <w:ind w:left="284" w:hanging="284"/>
        <w:rPr>
          <w:b w:val="0"/>
          <w:bCs/>
          <w:i/>
          <w:iCs w:val="0"/>
        </w:rPr>
      </w:pPr>
      <w:bookmarkStart w:id="716" w:name="_Toc135751633"/>
      <w:r w:rsidRPr="005E48A8">
        <w:rPr>
          <w:b w:val="0"/>
          <w:bCs/>
          <w:i/>
          <w:iCs w:val="0"/>
        </w:rPr>
        <w:t>Sử dụng công cụ SSAS</w:t>
      </w:r>
      <w:bookmarkEnd w:id="716"/>
    </w:p>
    <w:p w14:paraId="74A78B80" w14:textId="77777777" w:rsidR="001703BA" w:rsidRDefault="001703BA" w:rsidP="001703BA">
      <w:r>
        <w:rPr>
          <w:noProof/>
        </w:rPr>
        <w:drawing>
          <wp:inline distT="0" distB="0" distL="0" distR="0" wp14:anchorId="59A4C158" wp14:editId="209A2BC1">
            <wp:extent cx="5943600" cy="3063875"/>
            <wp:effectExtent l="0" t="0" r="0" b="3175"/>
            <wp:docPr id="1840952366" name="Picture 18409523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52366" name="Picture 1" descr="A screenshot of a computer&#10;&#10;Description automatically generated"/>
                    <pic:cNvPicPr/>
                  </pic:nvPicPr>
                  <pic:blipFill>
                    <a:blip r:embed="rId165"/>
                    <a:stretch>
                      <a:fillRect/>
                    </a:stretch>
                  </pic:blipFill>
                  <pic:spPr>
                    <a:xfrm>
                      <a:off x="0" y="0"/>
                      <a:ext cx="5943600" cy="3063875"/>
                    </a:xfrm>
                    <a:prstGeom prst="rect">
                      <a:avLst/>
                    </a:prstGeom>
                  </pic:spPr>
                </pic:pic>
              </a:graphicData>
            </a:graphic>
          </wp:inline>
        </w:drawing>
      </w:r>
    </w:p>
    <w:p w14:paraId="5A9F98B9" w14:textId="5BCD51A5" w:rsidR="001703BA" w:rsidRPr="00C106EF" w:rsidRDefault="001703BA" w:rsidP="001703BA">
      <w:pPr>
        <w:pStyle w:val="Caption"/>
        <w:jc w:val="center"/>
        <w:rPr>
          <w:color w:val="auto"/>
        </w:rPr>
      </w:pPr>
      <w:bookmarkStart w:id="717" w:name="_Toc135752122"/>
      <w:bookmarkStart w:id="718" w:name="_Toc137473494"/>
      <w:r w:rsidRPr="00C106EF">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9</w:t>
      </w:r>
      <w:r>
        <w:rPr>
          <w:color w:val="auto"/>
        </w:rPr>
        <w:fldChar w:fldCharType="end"/>
      </w:r>
      <w:r w:rsidRPr="00C106EF">
        <w:rPr>
          <w:color w:val="auto"/>
        </w:rPr>
        <w:t>. Kết quả câu truy vấn số 3 sử dụng công cụ SSAS</w:t>
      </w:r>
      <w:bookmarkEnd w:id="717"/>
      <w:bookmarkEnd w:id="718"/>
    </w:p>
    <w:p w14:paraId="37B2C859" w14:textId="77777777" w:rsidR="001703BA" w:rsidRPr="00B61515" w:rsidRDefault="001703BA" w:rsidP="00B52CD8">
      <w:pPr>
        <w:pStyle w:val="Heading4"/>
        <w:numPr>
          <w:ilvl w:val="3"/>
          <w:numId w:val="10"/>
        </w:numPr>
        <w:tabs>
          <w:tab w:val="left" w:pos="426"/>
        </w:tabs>
        <w:spacing w:line="360" w:lineRule="auto"/>
        <w:ind w:left="426" w:hanging="426"/>
        <w:rPr>
          <w:b w:val="0"/>
          <w:bCs/>
          <w:i/>
          <w:iCs w:val="0"/>
          <w:lang w:val="en-US"/>
        </w:rPr>
      </w:pPr>
      <w:bookmarkStart w:id="719" w:name="_Toc135751634"/>
      <w:r w:rsidRPr="00B61515">
        <w:rPr>
          <w:b w:val="0"/>
          <w:bCs/>
          <w:i/>
          <w:iCs w:val="0"/>
          <w:lang w:val="en-US"/>
        </w:rPr>
        <w:t>Sử dụng ngôn ngữ MDX</w:t>
      </w:r>
      <w:bookmarkEnd w:id="719"/>
    </w:p>
    <w:p w14:paraId="60BCE1AF" w14:textId="77777777" w:rsidR="001703BA" w:rsidRDefault="001703BA" w:rsidP="008473F2">
      <w:pPr>
        <w:spacing w:line="360" w:lineRule="auto"/>
        <w:rPr>
          <w:lang w:val="en-US"/>
        </w:rPr>
      </w:pPr>
      <w:r>
        <w:rPr>
          <w:noProof/>
        </w:rPr>
        <w:drawing>
          <wp:inline distT="0" distB="0" distL="0" distR="0" wp14:anchorId="558D5C56" wp14:editId="2B1C2530">
            <wp:extent cx="6229350" cy="1505585"/>
            <wp:effectExtent l="0" t="0" r="0" b="0"/>
            <wp:docPr id="1389050228" name="Picture 13890502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50228" name="Picture 1" descr="A screenshot of a computer&#10;&#10;Description automatically generated with medium confidence"/>
                    <pic:cNvPicPr/>
                  </pic:nvPicPr>
                  <pic:blipFill>
                    <a:blip r:embed="rId166">
                      <a:extLst>
                        <a:ext uri="{28A0092B-C50C-407E-A947-70E740481C1C}">
                          <a14:useLocalDpi xmlns:a14="http://schemas.microsoft.com/office/drawing/2010/main" val="0"/>
                        </a:ext>
                      </a:extLst>
                    </a:blip>
                    <a:stretch>
                      <a:fillRect/>
                    </a:stretch>
                  </pic:blipFill>
                  <pic:spPr>
                    <a:xfrm>
                      <a:off x="0" y="0"/>
                      <a:ext cx="6229350" cy="1505585"/>
                    </a:xfrm>
                    <a:prstGeom prst="rect">
                      <a:avLst/>
                    </a:prstGeom>
                  </pic:spPr>
                </pic:pic>
              </a:graphicData>
            </a:graphic>
          </wp:inline>
        </w:drawing>
      </w:r>
    </w:p>
    <w:p w14:paraId="492AF13B" w14:textId="7534BC2D" w:rsidR="001703BA" w:rsidRPr="003E0FA4" w:rsidRDefault="001703BA" w:rsidP="001703BA">
      <w:pPr>
        <w:pStyle w:val="Caption"/>
        <w:jc w:val="center"/>
        <w:rPr>
          <w:color w:val="auto"/>
        </w:rPr>
      </w:pPr>
      <w:bookmarkStart w:id="720" w:name="_Toc135752123"/>
      <w:bookmarkStart w:id="721" w:name="_Toc137473495"/>
      <w:r w:rsidRPr="003E0FA4">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10</w:t>
      </w:r>
      <w:r>
        <w:rPr>
          <w:color w:val="auto"/>
        </w:rPr>
        <w:fldChar w:fldCharType="end"/>
      </w:r>
      <w:r w:rsidRPr="003E0FA4">
        <w:rPr>
          <w:color w:val="auto"/>
        </w:rPr>
        <w:t>. Kết quả câu truy vấn số 3 sử dụng ngôn ngữ MDX</w:t>
      </w:r>
      <w:bookmarkEnd w:id="720"/>
      <w:bookmarkEnd w:id="721"/>
    </w:p>
    <w:p w14:paraId="0F754B8A" w14:textId="77777777" w:rsidR="001703BA" w:rsidRPr="00B61515" w:rsidRDefault="001703BA" w:rsidP="00B52CD8">
      <w:pPr>
        <w:pStyle w:val="Heading4"/>
        <w:numPr>
          <w:ilvl w:val="3"/>
          <w:numId w:val="10"/>
        </w:numPr>
        <w:spacing w:line="360" w:lineRule="auto"/>
        <w:ind w:left="284" w:hanging="284"/>
        <w:rPr>
          <w:b w:val="0"/>
          <w:bCs/>
          <w:i/>
          <w:iCs w:val="0"/>
          <w:lang w:val="en-US"/>
        </w:rPr>
      </w:pPr>
      <w:bookmarkStart w:id="722" w:name="_Toc135751635"/>
      <w:r w:rsidRPr="00B61515">
        <w:rPr>
          <w:b w:val="0"/>
          <w:bCs/>
          <w:i/>
          <w:iCs w:val="0"/>
          <w:lang w:val="en-US"/>
        </w:rPr>
        <w:lastRenderedPageBreak/>
        <w:t>Sử dụng công cụ Pivot Excel</w:t>
      </w:r>
      <w:bookmarkEnd w:id="722"/>
    </w:p>
    <w:p w14:paraId="21DF9E37" w14:textId="77777777" w:rsidR="001703BA" w:rsidRPr="000E615A" w:rsidRDefault="001703BA" w:rsidP="001703BA">
      <w:pPr>
        <w:rPr>
          <w:lang w:val="en-US"/>
        </w:rPr>
      </w:pPr>
      <w:r>
        <w:rPr>
          <w:noProof/>
        </w:rPr>
        <w:drawing>
          <wp:inline distT="0" distB="0" distL="0" distR="0" wp14:anchorId="71CB6306" wp14:editId="22A2CD0D">
            <wp:extent cx="6229350" cy="2854325"/>
            <wp:effectExtent l="0" t="0" r="0" b="3175"/>
            <wp:docPr id="137991764" name="Picture 1379917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91764" name="Picture 137991764" descr="A screenshot of a computer&#10;&#10;Description automatically generated with medium confidence"/>
                    <pic:cNvPicPr/>
                  </pic:nvPicPr>
                  <pic:blipFill>
                    <a:blip r:embed="rId167">
                      <a:extLst>
                        <a:ext uri="{28A0092B-C50C-407E-A947-70E740481C1C}">
                          <a14:useLocalDpi xmlns:a14="http://schemas.microsoft.com/office/drawing/2010/main" val="0"/>
                        </a:ext>
                      </a:extLst>
                    </a:blip>
                    <a:stretch>
                      <a:fillRect/>
                    </a:stretch>
                  </pic:blipFill>
                  <pic:spPr>
                    <a:xfrm>
                      <a:off x="0" y="0"/>
                      <a:ext cx="6229350" cy="2854325"/>
                    </a:xfrm>
                    <a:prstGeom prst="rect">
                      <a:avLst/>
                    </a:prstGeom>
                  </pic:spPr>
                </pic:pic>
              </a:graphicData>
            </a:graphic>
          </wp:inline>
        </w:drawing>
      </w:r>
    </w:p>
    <w:p w14:paraId="1AC5567C" w14:textId="09A7848E" w:rsidR="001703BA" w:rsidRPr="00AD2E9A" w:rsidRDefault="001703BA" w:rsidP="001703BA">
      <w:pPr>
        <w:pStyle w:val="Caption"/>
        <w:jc w:val="center"/>
        <w:rPr>
          <w:color w:val="auto"/>
        </w:rPr>
      </w:pPr>
      <w:bookmarkStart w:id="723" w:name="_Toc135752124"/>
      <w:bookmarkStart w:id="724" w:name="_Toc137473496"/>
      <w:r w:rsidRPr="00AD2E9A">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11</w:t>
      </w:r>
      <w:r>
        <w:rPr>
          <w:color w:val="auto"/>
        </w:rPr>
        <w:fldChar w:fldCharType="end"/>
      </w:r>
      <w:r w:rsidRPr="00AD2E9A">
        <w:rPr>
          <w:color w:val="auto"/>
        </w:rPr>
        <w:t>. Kết quả câu truy vấn số 3 sử dụng công cụ Pivot</w:t>
      </w:r>
      <w:r>
        <w:rPr>
          <w:color w:val="auto"/>
        </w:rPr>
        <w:t>Table</w:t>
      </w:r>
      <w:r w:rsidRPr="00AD2E9A">
        <w:rPr>
          <w:color w:val="auto"/>
        </w:rPr>
        <w:t xml:space="preserve"> Excel</w:t>
      </w:r>
      <w:bookmarkEnd w:id="723"/>
      <w:bookmarkEnd w:id="724"/>
    </w:p>
    <w:p w14:paraId="1F9396DC" w14:textId="77777777" w:rsidR="001703BA" w:rsidRDefault="001703BA" w:rsidP="008473F2">
      <w:pPr>
        <w:spacing w:line="360" w:lineRule="auto"/>
        <w:rPr>
          <w:lang w:val="en-US"/>
        </w:rPr>
      </w:pPr>
      <w:r>
        <w:rPr>
          <w:noProof/>
        </w:rPr>
        <w:drawing>
          <wp:inline distT="0" distB="0" distL="0" distR="0" wp14:anchorId="5AA1268A" wp14:editId="16810CEA">
            <wp:extent cx="6229350" cy="2136775"/>
            <wp:effectExtent l="0" t="0" r="0" b="0"/>
            <wp:docPr id="1573336015" name="Picture 15733360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36015" name="Picture 1" descr="A screenshot of a computer&#10;&#10;Description automatically generated with medium confidenc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6229350" cy="2136775"/>
                    </a:xfrm>
                    <a:prstGeom prst="rect">
                      <a:avLst/>
                    </a:prstGeom>
                  </pic:spPr>
                </pic:pic>
              </a:graphicData>
            </a:graphic>
          </wp:inline>
        </w:drawing>
      </w:r>
    </w:p>
    <w:p w14:paraId="7C0F3828" w14:textId="68986B4D" w:rsidR="001703BA" w:rsidRPr="005D74C3" w:rsidRDefault="001703BA" w:rsidP="001703BA">
      <w:pPr>
        <w:pStyle w:val="Caption"/>
        <w:jc w:val="center"/>
        <w:rPr>
          <w:color w:val="auto"/>
        </w:rPr>
      </w:pPr>
      <w:bookmarkStart w:id="725" w:name="_Toc135752125"/>
      <w:bookmarkStart w:id="726" w:name="_Toc137473497"/>
      <w:r w:rsidRPr="005D74C3">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12</w:t>
      </w:r>
      <w:r>
        <w:rPr>
          <w:color w:val="auto"/>
        </w:rPr>
        <w:fldChar w:fldCharType="end"/>
      </w:r>
      <w:r w:rsidRPr="005D74C3">
        <w:rPr>
          <w:color w:val="auto"/>
        </w:rPr>
        <w:t>..</w:t>
      </w:r>
      <w:r w:rsidRPr="00B3598A">
        <w:rPr>
          <w:color w:val="auto"/>
        </w:rPr>
        <w:t xml:space="preserve"> </w:t>
      </w:r>
      <w:r w:rsidRPr="00AD2E9A">
        <w:rPr>
          <w:color w:val="auto"/>
        </w:rPr>
        <w:t>Kết quả câu truy vấn số 3 sử dụng công cụ Pivot</w:t>
      </w:r>
      <w:r>
        <w:rPr>
          <w:color w:val="auto"/>
        </w:rPr>
        <w:t>Chart</w:t>
      </w:r>
      <w:r w:rsidRPr="00AD2E9A">
        <w:rPr>
          <w:color w:val="auto"/>
        </w:rPr>
        <w:t xml:space="preserve"> Excel</w:t>
      </w:r>
      <w:bookmarkEnd w:id="725"/>
      <w:bookmarkEnd w:id="726"/>
    </w:p>
    <w:p w14:paraId="6EEA463F" w14:textId="076CC391" w:rsidR="001703BA" w:rsidRPr="00B61515" w:rsidRDefault="00952B81" w:rsidP="00B52CD8">
      <w:pPr>
        <w:pStyle w:val="Heading4"/>
        <w:numPr>
          <w:ilvl w:val="0"/>
          <w:numId w:val="19"/>
        </w:numPr>
        <w:spacing w:line="360" w:lineRule="auto"/>
        <w:ind w:left="432" w:hanging="432"/>
        <w:rPr>
          <w:b w:val="0"/>
          <w:bCs/>
          <w:i/>
          <w:iCs w:val="0"/>
          <w:lang w:val="en-US"/>
        </w:rPr>
      </w:pPr>
      <w:bookmarkStart w:id="727" w:name="_Toc135751636"/>
      <w:r w:rsidRPr="00B61515">
        <w:rPr>
          <w:b w:val="0"/>
          <w:bCs/>
          <w:i/>
          <w:iCs w:val="0"/>
          <w:lang w:val="en-US"/>
        </w:rPr>
        <w:t xml:space="preserve">d) </w:t>
      </w:r>
      <w:r w:rsidR="001703BA" w:rsidRPr="00B61515">
        <w:rPr>
          <w:b w:val="0"/>
          <w:bCs/>
          <w:i/>
          <w:iCs w:val="0"/>
          <w:lang w:val="en-US"/>
        </w:rPr>
        <w:t>Sử dụng công cụ Power BI</w:t>
      </w:r>
      <w:bookmarkEnd w:id="727"/>
    </w:p>
    <w:p w14:paraId="2C95D87F" w14:textId="77777777" w:rsidR="001703BA" w:rsidRDefault="001703BA" w:rsidP="000D3696">
      <w:pPr>
        <w:jc w:val="center"/>
        <w:rPr>
          <w:lang w:val="en-US"/>
        </w:rPr>
      </w:pPr>
      <w:r>
        <w:rPr>
          <w:noProof/>
        </w:rPr>
        <w:drawing>
          <wp:inline distT="0" distB="0" distL="0" distR="0" wp14:anchorId="6F603C33" wp14:editId="31E17DD3">
            <wp:extent cx="5314950" cy="2046338"/>
            <wp:effectExtent l="0" t="0" r="0" b="0"/>
            <wp:docPr id="281682126" name="Picture 28168212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82126" name="Picture 1" descr="A picture containing text, screenshot, font, line&#10;&#10;Description automatically generated"/>
                    <pic:cNvPicPr/>
                  </pic:nvPicPr>
                  <pic:blipFill>
                    <a:blip r:embed="rId169"/>
                    <a:stretch>
                      <a:fillRect/>
                    </a:stretch>
                  </pic:blipFill>
                  <pic:spPr>
                    <a:xfrm>
                      <a:off x="0" y="0"/>
                      <a:ext cx="5326154" cy="2050652"/>
                    </a:xfrm>
                    <a:prstGeom prst="rect">
                      <a:avLst/>
                    </a:prstGeom>
                  </pic:spPr>
                </pic:pic>
              </a:graphicData>
            </a:graphic>
          </wp:inline>
        </w:drawing>
      </w:r>
    </w:p>
    <w:p w14:paraId="0B9F527D" w14:textId="0C09E77E" w:rsidR="001703BA" w:rsidRDefault="001703BA" w:rsidP="001703BA">
      <w:pPr>
        <w:pStyle w:val="Caption"/>
        <w:jc w:val="center"/>
        <w:rPr>
          <w:color w:val="auto"/>
        </w:rPr>
      </w:pPr>
      <w:bookmarkStart w:id="728" w:name="_Toc135752126"/>
      <w:bookmarkStart w:id="729" w:name="_Toc137473498"/>
      <w:r w:rsidRPr="005E11E4">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13</w:t>
      </w:r>
      <w:r>
        <w:rPr>
          <w:color w:val="auto"/>
        </w:rPr>
        <w:fldChar w:fldCharType="end"/>
      </w:r>
      <w:r w:rsidRPr="005E11E4">
        <w:rPr>
          <w:color w:val="auto"/>
        </w:rPr>
        <w:t>.. Kết quả câu truy vấn số 3 sử dụng công cụ Power BI</w:t>
      </w:r>
      <w:bookmarkEnd w:id="728"/>
      <w:bookmarkEnd w:id="729"/>
    </w:p>
    <w:p w14:paraId="7B48C67C" w14:textId="5F2ED547" w:rsidR="000D3696" w:rsidRPr="000D3696" w:rsidRDefault="000D3696" w:rsidP="00556D48">
      <w:pPr>
        <w:spacing w:line="360" w:lineRule="auto"/>
        <w:rPr>
          <w:lang w:val="en-US"/>
        </w:rPr>
      </w:pPr>
      <w:r>
        <w:rPr>
          <w:lang w:val="en-US"/>
        </w:rPr>
        <w:lastRenderedPageBreak/>
        <w:t xml:space="preserve">Kết quả câu truy vấn cho thấy </w:t>
      </w:r>
      <w:r w:rsidR="00697AEB">
        <w:rPr>
          <w:lang w:val="en-US"/>
        </w:rPr>
        <w:t>tổng doanh số bán hàng của danh mục sản phẩm GOLD RUM ở thành phố DES MOINES là 8,044.14 triệu đô.</w:t>
      </w:r>
    </w:p>
    <w:p w14:paraId="7A2C2A6C" w14:textId="77777777" w:rsidR="001703BA" w:rsidRPr="001E525D" w:rsidRDefault="001703BA" w:rsidP="00B61515">
      <w:pPr>
        <w:pStyle w:val="Cu"/>
        <w:spacing w:line="360" w:lineRule="auto"/>
      </w:pPr>
      <w:bookmarkStart w:id="730" w:name="_Toc135751637"/>
      <w:r w:rsidRPr="00CF59F6">
        <w:t xml:space="preserve">Thống kê doanh số bán hàng </w:t>
      </w:r>
      <w:r>
        <w:t>mỗi ngày của từng tuần.</w:t>
      </w:r>
      <w:bookmarkEnd w:id="730"/>
    </w:p>
    <w:p w14:paraId="0B64671A" w14:textId="77777777" w:rsidR="001703BA" w:rsidRPr="00B61515" w:rsidRDefault="001703BA" w:rsidP="00B52CD8">
      <w:pPr>
        <w:pStyle w:val="Heading4"/>
        <w:numPr>
          <w:ilvl w:val="0"/>
          <w:numId w:val="12"/>
        </w:numPr>
        <w:spacing w:line="360" w:lineRule="auto"/>
        <w:rPr>
          <w:b w:val="0"/>
          <w:bCs/>
          <w:i/>
          <w:iCs w:val="0"/>
          <w:lang w:val="en-US"/>
        </w:rPr>
      </w:pPr>
      <w:bookmarkStart w:id="731" w:name="_Toc135751638"/>
      <w:r w:rsidRPr="00B61515">
        <w:rPr>
          <w:b w:val="0"/>
          <w:bCs/>
          <w:i/>
          <w:iCs w:val="0"/>
          <w:lang w:val="en-US"/>
        </w:rPr>
        <w:t>Sử dụng công cụ SSAS</w:t>
      </w:r>
      <w:bookmarkEnd w:id="731"/>
    </w:p>
    <w:p w14:paraId="25D3F948" w14:textId="77777777" w:rsidR="001703BA" w:rsidRDefault="001703BA" w:rsidP="001703BA">
      <w:pPr>
        <w:rPr>
          <w:lang w:val="en-US"/>
        </w:rPr>
      </w:pPr>
      <w:r>
        <w:rPr>
          <w:noProof/>
        </w:rPr>
        <w:drawing>
          <wp:inline distT="0" distB="0" distL="0" distR="0" wp14:anchorId="42E19E71" wp14:editId="648831CF">
            <wp:extent cx="5943600" cy="3079115"/>
            <wp:effectExtent l="0" t="0" r="0" b="6985"/>
            <wp:docPr id="598141230" name="Picture 5981412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41230" name="Picture 1" descr="A screenshot of a computer&#10;&#10;Description automatically generated"/>
                    <pic:cNvPicPr/>
                  </pic:nvPicPr>
                  <pic:blipFill>
                    <a:blip r:embed="rId170"/>
                    <a:stretch>
                      <a:fillRect/>
                    </a:stretch>
                  </pic:blipFill>
                  <pic:spPr>
                    <a:xfrm>
                      <a:off x="0" y="0"/>
                      <a:ext cx="5943600" cy="3079115"/>
                    </a:xfrm>
                    <a:prstGeom prst="rect">
                      <a:avLst/>
                    </a:prstGeom>
                  </pic:spPr>
                </pic:pic>
              </a:graphicData>
            </a:graphic>
          </wp:inline>
        </w:drawing>
      </w:r>
    </w:p>
    <w:p w14:paraId="6E3620B2" w14:textId="7D86F05A" w:rsidR="001703BA" w:rsidRPr="00B61515" w:rsidRDefault="001703BA" w:rsidP="00B61515">
      <w:pPr>
        <w:pStyle w:val="Caption"/>
        <w:jc w:val="center"/>
        <w:rPr>
          <w:color w:val="auto"/>
        </w:rPr>
      </w:pPr>
      <w:bookmarkStart w:id="732" w:name="_Toc135752127"/>
      <w:bookmarkStart w:id="733" w:name="_Toc137473499"/>
      <w:r w:rsidRPr="00AD2E9A">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14</w:t>
      </w:r>
      <w:r>
        <w:rPr>
          <w:color w:val="auto"/>
        </w:rPr>
        <w:fldChar w:fldCharType="end"/>
      </w:r>
      <w:r w:rsidRPr="00AD2E9A">
        <w:rPr>
          <w:color w:val="auto"/>
        </w:rPr>
        <w:t>. Kết quả câu truy vấn số 4 sử dụng công cụ SSAS</w:t>
      </w:r>
      <w:bookmarkEnd w:id="732"/>
      <w:bookmarkEnd w:id="733"/>
    </w:p>
    <w:p w14:paraId="2D91326B" w14:textId="77777777" w:rsidR="001703BA" w:rsidRPr="00B61515" w:rsidRDefault="001703BA" w:rsidP="00B52CD8">
      <w:pPr>
        <w:pStyle w:val="Heading4"/>
        <w:numPr>
          <w:ilvl w:val="0"/>
          <w:numId w:val="12"/>
        </w:numPr>
        <w:spacing w:line="360" w:lineRule="auto"/>
        <w:rPr>
          <w:b w:val="0"/>
          <w:bCs/>
          <w:i/>
          <w:iCs w:val="0"/>
          <w:lang w:val="en-US"/>
        </w:rPr>
      </w:pPr>
      <w:bookmarkStart w:id="734" w:name="_Toc135751639"/>
      <w:r w:rsidRPr="00B61515">
        <w:rPr>
          <w:b w:val="0"/>
          <w:bCs/>
          <w:i/>
          <w:iCs w:val="0"/>
          <w:lang w:val="en-US"/>
        </w:rPr>
        <w:t>Sử dụng ngôn ngữ MDX</w:t>
      </w:r>
      <w:bookmarkEnd w:id="734"/>
    </w:p>
    <w:p w14:paraId="36480020" w14:textId="77777777" w:rsidR="001703BA" w:rsidRDefault="001703BA" w:rsidP="001703BA">
      <w:pPr>
        <w:rPr>
          <w:lang w:val="en-US"/>
        </w:rPr>
      </w:pPr>
      <w:r>
        <w:rPr>
          <w:noProof/>
        </w:rPr>
        <w:drawing>
          <wp:inline distT="0" distB="0" distL="0" distR="0" wp14:anchorId="57EBCD75" wp14:editId="0C35D3A1">
            <wp:extent cx="6229350" cy="3388995"/>
            <wp:effectExtent l="0" t="0" r="0" b="1905"/>
            <wp:docPr id="2131093330" name="Picture 21310933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93330" name="Picture 1" descr="A screenshot of a computer&#10;&#10;Description automatically generated with medium confidence"/>
                    <pic:cNvPicPr/>
                  </pic:nvPicPr>
                  <pic:blipFill>
                    <a:blip r:embed="rId171">
                      <a:extLst>
                        <a:ext uri="{28A0092B-C50C-407E-A947-70E740481C1C}">
                          <a14:useLocalDpi xmlns:a14="http://schemas.microsoft.com/office/drawing/2010/main" val="0"/>
                        </a:ext>
                      </a:extLst>
                    </a:blip>
                    <a:stretch>
                      <a:fillRect/>
                    </a:stretch>
                  </pic:blipFill>
                  <pic:spPr>
                    <a:xfrm>
                      <a:off x="0" y="0"/>
                      <a:ext cx="6229350" cy="3388995"/>
                    </a:xfrm>
                    <a:prstGeom prst="rect">
                      <a:avLst/>
                    </a:prstGeom>
                  </pic:spPr>
                </pic:pic>
              </a:graphicData>
            </a:graphic>
          </wp:inline>
        </w:drawing>
      </w:r>
    </w:p>
    <w:p w14:paraId="03398985" w14:textId="397B1688" w:rsidR="001703BA" w:rsidRPr="00AD2E9A" w:rsidRDefault="001703BA" w:rsidP="001703BA">
      <w:pPr>
        <w:pStyle w:val="Caption"/>
        <w:jc w:val="center"/>
        <w:rPr>
          <w:color w:val="auto"/>
        </w:rPr>
      </w:pPr>
      <w:bookmarkStart w:id="735" w:name="_Toc135752128"/>
      <w:bookmarkStart w:id="736" w:name="_Toc137473500"/>
      <w:r w:rsidRPr="00AD2E9A">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15</w:t>
      </w:r>
      <w:r>
        <w:rPr>
          <w:color w:val="auto"/>
        </w:rPr>
        <w:fldChar w:fldCharType="end"/>
      </w:r>
      <w:r w:rsidRPr="00AD2E9A">
        <w:rPr>
          <w:color w:val="auto"/>
        </w:rPr>
        <w:t>. Kết quả câu truy vấn số 4 sử dụng ngôn ngữ MDX</w:t>
      </w:r>
      <w:bookmarkEnd w:id="735"/>
      <w:bookmarkEnd w:id="736"/>
    </w:p>
    <w:p w14:paraId="515D6824" w14:textId="77777777" w:rsidR="001703BA" w:rsidRPr="00B61515" w:rsidRDefault="001703BA" w:rsidP="00B52CD8">
      <w:pPr>
        <w:pStyle w:val="Heading4"/>
        <w:numPr>
          <w:ilvl w:val="0"/>
          <w:numId w:val="12"/>
        </w:numPr>
        <w:spacing w:line="360" w:lineRule="auto"/>
        <w:rPr>
          <w:b w:val="0"/>
          <w:bCs/>
          <w:i/>
          <w:iCs w:val="0"/>
          <w:lang w:val="en-US"/>
        </w:rPr>
      </w:pPr>
      <w:bookmarkStart w:id="737" w:name="_Toc135751640"/>
      <w:r w:rsidRPr="00B61515">
        <w:rPr>
          <w:b w:val="0"/>
          <w:bCs/>
          <w:i/>
          <w:iCs w:val="0"/>
          <w:lang w:val="en-US"/>
        </w:rPr>
        <w:lastRenderedPageBreak/>
        <w:t>Sử dụng Pivot Excel</w:t>
      </w:r>
      <w:bookmarkEnd w:id="737"/>
    </w:p>
    <w:p w14:paraId="07710919" w14:textId="77777777" w:rsidR="001703BA" w:rsidRPr="00884716" w:rsidRDefault="001703BA" w:rsidP="001703BA">
      <w:pPr>
        <w:rPr>
          <w:lang w:val="en-US"/>
        </w:rPr>
      </w:pPr>
      <w:r>
        <w:rPr>
          <w:noProof/>
        </w:rPr>
        <w:drawing>
          <wp:inline distT="0" distB="0" distL="0" distR="0" wp14:anchorId="08047DF7" wp14:editId="2F61223B">
            <wp:extent cx="6229350" cy="3066415"/>
            <wp:effectExtent l="0" t="0" r="0" b="635"/>
            <wp:docPr id="122293055" name="Picture 1222930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93055" name="Picture 122293055" descr="A screenshot of a computer&#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6229350" cy="3066415"/>
                    </a:xfrm>
                    <a:prstGeom prst="rect">
                      <a:avLst/>
                    </a:prstGeom>
                  </pic:spPr>
                </pic:pic>
              </a:graphicData>
            </a:graphic>
          </wp:inline>
        </w:drawing>
      </w:r>
    </w:p>
    <w:p w14:paraId="1676AA4C" w14:textId="0BEBEB5A" w:rsidR="001703BA" w:rsidRPr="00AD2E9A" w:rsidRDefault="001703BA" w:rsidP="001703BA">
      <w:pPr>
        <w:pStyle w:val="Caption"/>
        <w:jc w:val="center"/>
        <w:rPr>
          <w:color w:val="auto"/>
        </w:rPr>
      </w:pPr>
      <w:bookmarkStart w:id="738" w:name="_Toc135752129"/>
      <w:bookmarkStart w:id="739" w:name="_Toc137473501"/>
      <w:r w:rsidRPr="00AD2E9A">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r w:rsidR="000C0337">
        <w:rPr>
          <w:noProof/>
          <w:color w:val="auto"/>
        </w:rPr>
        <w:t>16</w:t>
      </w:r>
      <w:r>
        <w:rPr>
          <w:color w:val="auto"/>
        </w:rPr>
        <w:fldChar w:fldCharType="end"/>
      </w:r>
      <w:r w:rsidRPr="00AD2E9A">
        <w:rPr>
          <w:color w:val="auto"/>
        </w:rPr>
        <w:t>. Kết quả câu truy vấn số 4 sử dụng công cụ Pivot</w:t>
      </w:r>
      <w:r>
        <w:rPr>
          <w:color w:val="auto"/>
        </w:rPr>
        <w:t>Table</w:t>
      </w:r>
      <w:r w:rsidRPr="00AD2E9A">
        <w:rPr>
          <w:color w:val="auto"/>
        </w:rPr>
        <w:t xml:space="preserve"> Excel</w:t>
      </w:r>
      <w:bookmarkEnd w:id="738"/>
      <w:bookmarkEnd w:id="739"/>
    </w:p>
    <w:p w14:paraId="616FF183" w14:textId="77777777" w:rsidR="001703BA" w:rsidRDefault="001703BA" w:rsidP="001703BA">
      <w:pPr>
        <w:keepNext/>
      </w:pPr>
      <w:r>
        <w:rPr>
          <w:noProof/>
        </w:rPr>
        <w:drawing>
          <wp:inline distT="0" distB="0" distL="0" distR="0" wp14:anchorId="3C6AFF6F" wp14:editId="6FD62288">
            <wp:extent cx="6229350" cy="2828290"/>
            <wp:effectExtent l="0" t="0" r="0" b="0"/>
            <wp:docPr id="860656467" name="Picture 860656467" descr="A screenshot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56467" name="Picture 1" descr="A screenshot of a graph&#10;&#10;Description automatically generated with medium confidence"/>
                    <pic:cNvPicPr/>
                  </pic:nvPicPr>
                  <pic:blipFill>
                    <a:blip r:embed="rId173">
                      <a:extLst>
                        <a:ext uri="{28A0092B-C50C-407E-A947-70E740481C1C}">
                          <a14:useLocalDpi xmlns:a14="http://schemas.microsoft.com/office/drawing/2010/main" val="0"/>
                        </a:ext>
                      </a:extLst>
                    </a:blip>
                    <a:stretch>
                      <a:fillRect/>
                    </a:stretch>
                  </pic:blipFill>
                  <pic:spPr>
                    <a:xfrm>
                      <a:off x="0" y="0"/>
                      <a:ext cx="6229350" cy="2828290"/>
                    </a:xfrm>
                    <a:prstGeom prst="rect">
                      <a:avLst/>
                    </a:prstGeom>
                  </pic:spPr>
                </pic:pic>
              </a:graphicData>
            </a:graphic>
          </wp:inline>
        </w:drawing>
      </w:r>
    </w:p>
    <w:p w14:paraId="1E910882" w14:textId="5C3A6B20" w:rsidR="001703BA" w:rsidRPr="00A24587" w:rsidRDefault="001703BA" w:rsidP="001703BA">
      <w:pPr>
        <w:pStyle w:val="Caption"/>
        <w:jc w:val="center"/>
        <w:rPr>
          <w:color w:val="auto"/>
        </w:rPr>
      </w:pPr>
      <w:bookmarkStart w:id="740" w:name="_Toc135752130"/>
      <w:r w:rsidRPr="00A24587">
        <w:rPr>
          <w:color w:val="auto"/>
        </w:rPr>
        <w:t xml:space="preserve">Hình </w:t>
      </w:r>
      <w:r w:rsidRPr="00A24587">
        <w:rPr>
          <w:color w:val="auto"/>
        </w:rPr>
        <w:fldChar w:fldCharType="begin"/>
      </w:r>
      <w:r w:rsidRPr="00A24587">
        <w:rPr>
          <w:color w:val="auto"/>
        </w:rPr>
        <w:instrText xml:space="preserve"> STYLEREF 2 \s </w:instrText>
      </w:r>
      <w:r w:rsidRPr="00A24587">
        <w:rPr>
          <w:color w:val="auto"/>
        </w:rPr>
        <w:fldChar w:fldCharType="separate"/>
      </w:r>
      <w:r w:rsidR="000C0337">
        <w:rPr>
          <w:noProof/>
          <w:color w:val="auto"/>
        </w:rPr>
        <w:t>3.2</w:t>
      </w:r>
      <w:r w:rsidRPr="00A24587">
        <w:rPr>
          <w:color w:val="auto"/>
        </w:rPr>
        <w:fldChar w:fldCharType="end"/>
      </w:r>
      <w:r w:rsidRPr="00A24587">
        <w:rPr>
          <w:color w:val="auto"/>
        </w:rPr>
        <w:t>.</w:t>
      </w:r>
      <w:bookmarkEnd w:id="740"/>
      <w:r w:rsidR="00B61515">
        <w:rPr>
          <w:color w:val="auto"/>
        </w:rPr>
        <w:t>17</w:t>
      </w:r>
      <w:r w:rsidR="002734CF">
        <w:rPr>
          <w:color w:val="auto"/>
        </w:rPr>
        <w:t>.</w:t>
      </w:r>
      <w:r w:rsidR="00B61515">
        <w:rPr>
          <w:color w:val="auto"/>
        </w:rPr>
        <w:t xml:space="preserve"> Kết quả câu truy vấn số 4 sử dụng PivotChart Excel</w:t>
      </w:r>
    </w:p>
    <w:p w14:paraId="3D001581" w14:textId="77777777" w:rsidR="001703BA" w:rsidRPr="002734CF" w:rsidRDefault="001703BA" w:rsidP="002734CF">
      <w:pPr>
        <w:pStyle w:val="Heading4"/>
        <w:numPr>
          <w:ilvl w:val="0"/>
          <w:numId w:val="0"/>
        </w:numPr>
        <w:spacing w:line="360" w:lineRule="auto"/>
        <w:ind w:left="720"/>
        <w:rPr>
          <w:b w:val="0"/>
          <w:bCs/>
          <w:i/>
          <w:iCs w:val="0"/>
          <w:lang w:val="en-US"/>
        </w:rPr>
      </w:pPr>
      <w:bookmarkStart w:id="741" w:name="_Toc135751641"/>
      <w:r w:rsidRPr="002734CF">
        <w:rPr>
          <w:b w:val="0"/>
          <w:bCs/>
          <w:i/>
          <w:iCs w:val="0"/>
          <w:lang w:val="en-US"/>
        </w:rPr>
        <w:lastRenderedPageBreak/>
        <w:t>d) Sử dụng công cụ Power BI</w:t>
      </w:r>
      <w:bookmarkEnd w:id="741"/>
    </w:p>
    <w:p w14:paraId="4745CB22" w14:textId="77777777" w:rsidR="001703BA" w:rsidRDefault="001703BA" w:rsidP="001703BA">
      <w:pPr>
        <w:rPr>
          <w:lang w:val="en-US"/>
        </w:rPr>
      </w:pPr>
      <w:r>
        <w:rPr>
          <w:noProof/>
        </w:rPr>
        <w:drawing>
          <wp:inline distT="0" distB="0" distL="0" distR="0" wp14:anchorId="04F7BA1D" wp14:editId="2EABA402">
            <wp:extent cx="6229350" cy="2526030"/>
            <wp:effectExtent l="0" t="0" r="0" b="7620"/>
            <wp:docPr id="370532387" name="Picture 370532387" descr="A picture containing text, screenshot, plot,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32387" name="Picture 1" descr="A picture containing text, screenshot, plot, colorfulness&#10;&#10;Description automatically generated"/>
                    <pic:cNvPicPr/>
                  </pic:nvPicPr>
                  <pic:blipFill>
                    <a:blip r:embed="rId174"/>
                    <a:stretch>
                      <a:fillRect/>
                    </a:stretch>
                  </pic:blipFill>
                  <pic:spPr>
                    <a:xfrm>
                      <a:off x="0" y="0"/>
                      <a:ext cx="6229350" cy="2526030"/>
                    </a:xfrm>
                    <a:prstGeom prst="rect">
                      <a:avLst/>
                    </a:prstGeom>
                  </pic:spPr>
                </pic:pic>
              </a:graphicData>
            </a:graphic>
          </wp:inline>
        </w:drawing>
      </w:r>
    </w:p>
    <w:p w14:paraId="0310FB25" w14:textId="39AAF7E7" w:rsidR="001703BA" w:rsidRDefault="001703BA" w:rsidP="002734CF">
      <w:pPr>
        <w:pStyle w:val="Caption"/>
        <w:spacing w:line="360" w:lineRule="auto"/>
        <w:jc w:val="center"/>
        <w:rPr>
          <w:color w:val="auto"/>
        </w:rPr>
      </w:pPr>
      <w:bookmarkStart w:id="742" w:name="_Toc135752131"/>
      <w:bookmarkStart w:id="743" w:name="_Toc137473502"/>
      <w:r w:rsidRPr="00A26CC2">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744" w:author="Nguyễn Thị Kim Liên" w:date="2023-07-04T20:51:00Z">
        <w:r w:rsidR="000C0337">
          <w:rPr>
            <w:noProof/>
            <w:color w:val="auto"/>
          </w:rPr>
          <w:t>17</w:t>
        </w:r>
      </w:ins>
      <w:del w:id="745" w:author="Nguyễn Thị Kim Liên" w:date="2023-07-04T20:51:00Z">
        <w:r w:rsidDel="000C0337">
          <w:rPr>
            <w:noProof/>
            <w:color w:val="auto"/>
          </w:rPr>
          <w:delText>18</w:delText>
        </w:r>
      </w:del>
      <w:r>
        <w:rPr>
          <w:color w:val="auto"/>
        </w:rPr>
        <w:fldChar w:fldCharType="end"/>
      </w:r>
      <w:r w:rsidRPr="00A26CC2">
        <w:rPr>
          <w:color w:val="auto"/>
        </w:rPr>
        <w:t>.. Kết quả câu truy vấn số 4 sử dụng công cụ Power BI</w:t>
      </w:r>
      <w:bookmarkEnd w:id="742"/>
      <w:bookmarkEnd w:id="743"/>
    </w:p>
    <w:p w14:paraId="3CE6E766" w14:textId="60635CD5" w:rsidR="004C621E" w:rsidRPr="004C621E" w:rsidRDefault="004C621E" w:rsidP="003054D9">
      <w:pPr>
        <w:spacing w:after="0" w:line="360" w:lineRule="auto"/>
        <w:rPr>
          <w:lang w:val="en-US"/>
        </w:rPr>
      </w:pPr>
      <w:r>
        <w:rPr>
          <w:lang w:val="en-US"/>
        </w:rPr>
        <w:t>Từ b</w:t>
      </w:r>
      <w:r w:rsidR="008177A0">
        <w:rPr>
          <w:lang w:val="en-US"/>
        </w:rPr>
        <w:t xml:space="preserve">iểu đồ trên cho ta thấy doanh số bán hàng mỗi ngày của từng tuần. Trong đó </w:t>
      </w:r>
      <w:r w:rsidR="00D1634F">
        <w:rPr>
          <w:lang w:val="en-US"/>
        </w:rPr>
        <w:t>tuần thứ 2</w:t>
      </w:r>
      <w:r w:rsidR="00E34E26">
        <w:rPr>
          <w:lang w:val="en-US"/>
        </w:rPr>
        <w:t xml:space="preserve"> </w:t>
      </w:r>
      <w:r w:rsidR="003054D9">
        <w:rPr>
          <w:lang w:val="en-US"/>
        </w:rPr>
        <w:t xml:space="preserve">có </w:t>
      </w:r>
      <w:r w:rsidR="00E34E26">
        <w:rPr>
          <w:lang w:val="en-US"/>
        </w:rPr>
        <w:t>ngày bắt đầu từ 2/1/2021</w:t>
      </w:r>
      <w:r w:rsidR="00D1634F">
        <w:rPr>
          <w:lang w:val="en-US"/>
        </w:rPr>
        <w:t xml:space="preserve"> có doanh số bán hàng cao nhất</w:t>
      </w:r>
      <w:r w:rsidR="00E34E26">
        <w:rPr>
          <w:lang w:val="en-US"/>
        </w:rPr>
        <w:t xml:space="preserve"> </w:t>
      </w:r>
      <w:r w:rsidR="003054D9">
        <w:rPr>
          <w:lang w:val="en-US"/>
        </w:rPr>
        <w:t>so với những tuần còn lại.</w:t>
      </w:r>
    </w:p>
    <w:p w14:paraId="3D7F7D5A" w14:textId="77777777" w:rsidR="001703BA" w:rsidRPr="0071609F" w:rsidRDefault="001703BA" w:rsidP="002734CF">
      <w:pPr>
        <w:pStyle w:val="Cu"/>
        <w:spacing w:line="360" w:lineRule="auto"/>
      </w:pPr>
      <w:bookmarkStart w:id="746" w:name="_Toc135751642"/>
      <w:r w:rsidRPr="00CC7EA7">
        <w:t>Thống kê số lượng</w:t>
      </w:r>
      <w:r>
        <w:t xml:space="preserve"> của từng</w:t>
      </w:r>
      <w:r w:rsidRPr="00CC7EA7">
        <w:t xml:space="preserve"> chai rượu được mua bởi cửa hàng Easygo vào ngày 07/01/2022.</w:t>
      </w:r>
      <w:bookmarkEnd w:id="746"/>
    </w:p>
    <w:p w14:paraId="5EF8C767" w14:textId="77777777" w:rsidR="001703BA" w:rsidRPr="002734CF" w:rsidRDefault="001703BA" w:rsidP="00B52CD8">
      <w:pPr>
        <w:pStyle w:val="Heading4"/>
        <w:numPr>
          <w:ilvl w:val="0"/>
          <w:numId w:val="13"/>
        </w:numPr>
        <w:spacing w:line="360" w:lineRule="auto"/>
        <w:rPr>
          <w:b w:val="0"/>
          <w:bCs/>
          <w:i/>
          <w:iCs w:val="0"/>
          <w:lang w:val="en-US"/>
        </w:rPr>
      </w:pPr>
      <w:bookmarkStart w:id="747" w:name="_Toc135751643"/>
      <w:r w:rsidRPr="002734CF">
        <w:rPr>
          <w:b w:val="0"/>
          <w:bCs/>
          <w:i/>
          <w:iCs w:val="0"/>
          <w:lang w:val="en-US"/>
        </w:rPr>
        <w:t>Sử dụng công cụ SSAS</w:t>
      </w:r>
      <w:bookmarkEnd w:id="747"/>
    </w:p>
    <w:p w14:paraId="0906A5DE" w14:textId="77777777" w:rsidR="001703BA" w:rsidRDefault="001703BA" w:rsidP="001703BA">
      <w:pPr>
        <w:rPr>
          <w:lang w:val="en-US"/>
        </w:rPr>
      </w:pPr>
      <w:r>
        <w:rPr>
          <w:noProof/>
        </w:rPr>
        <w:drawing>
          <wp:inline distT="0" distB="0" distL="0" distR="0" wp14:anchorId="09BFA06B" wp14:editId="1779EB7C">
            <wp:extent cx="5943600" cy="2908300"/>
            <wp:effectExtent l="0" t="0" r="0" b="6350"/>
            <wp:docPr id="1869524115" name="Picture 1869524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24115" name="Picture 1" descr="A screenshot of a computer&#10;&#10;Description automatically generated"/>
                    <pic:cNvPicPr/>
                  </pic:nvPicPr>
                  <pic:blipFill>
                    <a:blip r:embed="rId175"/>
                    <a:stretch>
                      <a:fillRect/>
                    </a:stretch>
                  </pic:blipFill>
                  <pic:spPr>
                    <a:xfrm>
                      <a:off x="0" y="0"/>
                      <a:ext cx="5943600" cy="2908300"/>
                    </a:xfrm>
                    <a:prstGeom prst="rect">
                      <a:avLst/>
                    </a:prstGeom>
                  </pic:spPr>
                </pic:pic>
              </a:graphicData>
            </a:graphic>
          </wp:inline>
        </w:drawing>
      </w:r>
    </w:p>
    <w:p w14:paraId="5F15FB41" w14:textId="45CB67BB" w:rsidR="001703BA" w:rsidRPr="00AD2E9A" w:rsidRDefault="001703BA" w:rsidP="001703BA">
      <w:pPr>
        <w:pStyle w:val="Caption"/>
        <w:jc w:val="center"/>
        <w:rPr>
          <w:color w:val="auto"/>
        </w:rPr>
      </w:pPr>
      <w:bookmarkStart w:id="748" w:name="_Toc135752132"/>
      <w:bookmarkStart w:id="749" w:name="_Toc137473503"/>
      <w:r w:rsidRPr="00AD2E9A">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750" w:author="Nguyễn Thị Kim Liên" w:date="2023-07-04T20:51:00Z">
        <w:r w:rsidR="000C0337">
          <w:rPr>
            <w:noProof/>
            <w:color w:val="auto"/>
          </w:rPr>
          <w:t>18</w:t>
        </w:r>
      </w:ins>
      <w:del w:id="751" w:author="Nguyễn Thị Kim Liên" w:date="2023-07-04T20:51:00Z">
        <w:r w:rsidDel="000C0337">
          <w:rPr>
            <w:noProof/>
            <w:color w:val="auto"/>
          </w:rPr>
          <w:delText>19</w:delText>
        </w:r>
      </w:del>
      <w:r>
        <w:rPr>
          <w:color w:val="auto"/>
        </w:rPr>
        <w:fldChar w:fldCharType="end"/>
      </w:r>
      <w:r w:rsidRPr="00AD2E9A">
        <w:rPr>
          <w:color w:val="auto"/>
        </w:rPr>
        <w:t>. Kết quả câu truy vấn số 5 sử dụng công cụ SSAS</w:t>
      </w:r>
      <w:bookmarkEnd w:id="748"/>
      <w:bookmarkEnd w:id="749"/>
    </w:p>
    <w:p w14:paraId="6954E2FF" w14:textId="77777777" w:rsidR="001703BA" w:rsidRPr="002734CF" w:rsidRDefault="001703BA" w:rsidP="00B52CD8">
      <w:pPr>
        <w:pStyle w:val="Heading4"/>
        <w:numPr>
          <w:ilvl w:val="0"/>
          <w:numId w:val="13"/>
        </w:numPr>
        <w:spacing w:line="360" w:lineRule="auto"/>
        <w:rPr>
          <w:b w:val="0"/>
          <w:bCs/>
          <w:i/>
          <w:iCs w:val="0"/>
          <w:lang w:val="en-US"/>
        </w:rPr>
      </w:pPr>
      <w:bookmarkStart w:id="752" w:name="_Toc135751644"/>
      <w:r w:rsidRPr="002734CF">
        <w:rPr>
          <w:b w:val="0"/>
          <w:bCs/>
          <w:i/>
          <w:iCs w:val="0"/>
          <w:lang w:val="en-US"/>
        </w:rPr>
        <w:lastRenderedPageBreak/>
        <w:t>Sử dụng ngôn ngữ MDX</w:t>
      </w:r>
      <w:bookmarkEnd w:id="752"/>
    </w:p>
    <w:p w14:paraId="78955089" w14:textId="77777777" w:rsidR="001703BA" w:rsidRDefault="001703BA" w:rsidP="008473F2">
      <w:pPr>
        <w:spacing w:line="360" w:lineRule="auto"/>
        <w:rPr>
          <w:lang w:val="en-US"/>
        </w:rPr>
      </w:pPr>
      <w:r>
        <w:rPr>
          <w:noProof/>
        </w:rPr>
        <w:drawing>
          <wp:inline distT="0" distB="0" distL="0" distR="0" wp14:anchorId="3B4BB9E1" wp14:editId="6326D1AA">
            <wp:extent cx="6229350" cy="3378835"/>
            <wp:effectExtent l="0" t="0" r="0" b="0"/>
            <wp:docPr id="1634136625" name="Picture 16341366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36625" name="Picture 1" descr="A screenshot of a computer&#10;&#10;Description automatically generated with medium confidence"/>
                    <pic:cNvPicPr/>
                  </pic:nvPicPr>
                  <pic:blipFill>
                    <a:blip r:embed="rId176">
                      <a:extLst>
                        <a:ext uri="{28A0092B-C50C-407E-A947-70E740481C1C}">
                          <a14:useLocalDpi xmlns:a14="http://schemas.microsoft.com/office/drawing/2010/main" val="0"/>
                        </a:ext>
                      </a:extLst>
                    </a:blip>
                    <a:stretch>
                      <a:fillRect/>
                    </a:stretch>
                  </pic:blipFill>
                  <pic:spPr>
                    <a:xfrm>
                      <a:off x="0" y="0"/>
                      <a:ext cx="6229350" cy="3378835"/>
                    </a:xfrm>
                    <a:prstGeom prst="rect">
                      <a:avLst/>
                    </a:prstGeom>
                  </pic:spPr>
                </pic:pic>
              </a:graphicData>
            </a:graphic>
          </wp:inline>
        </w:drawing>
      </w:r>
    </w:p>
    <w:p w14:paraId="0A0F1946" w14:textId="5790E139" w:rsidR="001703BA" w:rsidRPr="002734CF" w:rsidRDefault="001703BA" w:rsidP="002734CF">
      <w:pPr>
        <w:pStyle w:val="Caption"/>
        <w:jc w:val="center"/>
        <w:rPr>
          <w:color w:val="auto"/>
        </w:rPr>
      </w:pPr>
      <w:bookmarkStart w:id="753" w:name="_Toc135752133"/>
      <w:bookmarkStart w:id="754" w:name="_Toc137473504"/>
      <w:r w:rsidRPr="00AD2E9A">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755" w:author="Nguyễn Thị Kim Liên" w:date="2023-07-04T20:51:00Z">
        <w:r w:rsidR="000C0337">
          <w:rPr>
            <w:noProof/>
            <w:color w:val="auto"/>
          </w:rPr>
          <w:t>19</w:t>
        </w:r>
      </w:ins>
      <w:del w:id="756" w:author="Nguyễn Thị Kim Liên" w:date="2023-07-04T20:51:00Z">
        <w:r w:rsidDel="000C0337">
          <w:rPr>
            <w:noProof/>
            <w:color w:val="auto"/>
          </w:rPr>
          <w:delText>20</w:delText>
        </w:r>
      </w:del>
      <w:r>
        <w:rPr>
          <w:color w:val="auto"/>
        </w:rPr>
        <w:fldChar w:fldCharType="end"/>
      </w:r>
      <w:r w:rsidRPr="00AD2E9A">
        <w:rPr>
          <w:color w:val="auto"/>
        </w:rPr>
        <w:t>. Kết quả câu truy vấn số 5 sử dụng ngôn ngữ MDX</w:t>
      </w:r>
      <w:bookmarkEnd w:id="753"/>
      <w:bookmarkEnd w:id="754"/>
    </w:p>
    <w:p w14:paraId="004946BC" w14:textId="77777777" w:rsidR="001703BA" w:rsidRDefault="001703BA" w:rsidP="008473F2">
      <w:pPr>
        <w:keepNext/>
        <w:spacing w:line="360" w:lineRule="auto"/>
      </w:pPr>
      <w:r>
        <w:rPr>
          <w:noProof/>
        </w:rPr>
        <w:drawing>
          <wp:inline distT="0" distB="0" distL="0" distR="0" wp14:anchorId="63465A4C" wp14:editId="1D02F2E6">
            <wp:extent cx="6229350" cy="1771650"/>
            <wp:effectExtent l="0" t="0" r="0" b="0"/>
            <wp:docPr id="1387102001" name="Picture 13871020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02001" name="Picture 1" descr="A screenshot of a computer&#10;&#10;Description automatically generated with medium confidence"/>
                    <pic:cNvPicPr/>
                  </pic:nvPicPr>
                  <pic:blipFill>
                    <a:blip r:embed="rId177">
                      <a:extLst>
                        <a:ext uri="{28A0092B-C50C-407E-A947-70E740481C1C}">
                          <a14:useLocalDpi xmlns:a14="http://schemas.microsoft.com/office/drawing/2010/main" val="0"/>
                        </a:ext>
                      </a:extLst>
                    </a:blip>
                    <a:stretch>
                      <a:fillRect/>
                    </a:stretch>
                  </pic:blipFill>
                  <pic:spPr>
                    <a:xfrm>
                      <a:off x="0" y="0"/>
                      <a:ext cx="6229350" cy="1771650"/>
                    </a:xfrm>
                    <a:prstGeom prst="rect">
                      <a:avLst/>
                    </a:prstGeom>
                  </pic:spPr>
                </pic:pic>
              </a:graphicData>
            </a:graphic>
          </wp:inline>
        </w:drawing>
      </w:r>
    </w:p>
    <w:p w14:paraId="7F4C3504" w14:textId="196277B0" w:rsidR="002734CF" w:rsidRDefault="001703BA" w:rsidP="001703BA">
      <w:pPr>
        <w:pStyle w:val="Caption"/>
        <w:jc w:val="center"/>
        <w:rPr>
          <w:color w:val="auto"/>
        </w:rPr>
      </w:pPr>
      <w:bookmarkStart w:id="757" w:name="_Toc135752134"/>
      <w:r w:rsidRPr="005A638E">
        <w:rPr>
          <w:color w:val="auto"/>
        </w:rPr>
        <w:t xml:space="preserve">Hình </w:t>
      </w:r>
      <w:r w:rsidR="00A47AD4">
        <w:rPr>
          <w:color w:val="auto"/>
        </w:rPr>
        <w:t>3.2.21. Kết quả câu truy vấn số 5 ở dạng pivot sử dụng ngôn ngữ MDX</w:t>
      </w:r>
    </w:p>
    <w:p w14:paraId="151744D5" w14:textId="47AD0DAA" w:rsidR="001703BA" w:rsidRPr="002734CF" w:rsidRDefault="001703BA" w:rsidP="00B52CD8">
      <w:pPr>
        <w:pStyle w:val="Heading4"/>
        <w:numPr>
          <w:ilvl w:val="0"/>
          <w:numId w:val="13"/>
        </w:numPr>
        <w:spacing w:line="360" w:lineRule="auto"/>
        <w:rPr>
          <w:b w:val="0"/>
          <w:bCs/>
          <w:i/>
          <w:iCs w:val="0"/>
        </w:rPr>
      </w:pPr>
      <w:bookmarkStart w:id="758" w:name="_Toc135751645"/>
      <w:bookmarkEnd w:id="757"/>
      <w:r w:rsidRPr="002734CF">
        <w:rPr>
          <w:b w:val="0"/>
          <w:bCs/>
          <w:i/>
          <w:iCs w:val="0"/>
        </w:rPr>
        <w:lastRenderedPageBreak/>
        <w:t>Sử dụng Pivot Excel</w:t>
      </w:r>
      <w:bookmarkEnd w:id="758"/>
    </w:p>
    <w:p w14:paraId="38B859BB" w14:textId="77777777" w:rsidR="001703BA" w:rsidRDefault="001703BA" w:rsidP="001703BA">
      <w:pPr>
        <w:rPr>
          <w:lang w:val="en-US"/>
        </w:rPr>
      </w:pPr>
      <w:r>
        <w:rPr>
          <w:noProof/>
        </w:rPr>
        <w:drawing>
          <wp:inline distT="0" distB="0" distL="0" distR="0" wp14:anchorId="152D1A81" wp14:editId="7E5E7C22">
            <wp:extent cx="6229350" cy="2985770"/>
            <wp:effectExtent l="0" t="0" r="0" b="5080"/>
            <wp:docPr id="1537006165" name="Picture 15370061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06165" name="Picture 1537006165" descr="A screenshot of a computer&#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6229350" cy="2985770"/>
                    </a:xfrm>
                    <a:prstGeom prst="rect">
                      <a:avLst/>
                    </a:prstGeom>
                  </pic:spPr>
                </pic:pic>
              </a:graphicData>
            </a:graphic>
          </wp:inline>
        </w:drawing>
      </w:r>
    </w:p>
    <w:p w14:paraId="1357295E" w14:textId="5BCF8E0F" w:rsidR="001703BA" w:rsidRPr="003B7D63" w:rsidRDefault="001703BA" w:rsidP="001703BA">
      <w:pPr>
        <w:pStyle w:val="Caption"/>
        <w:jc w:val="center"/>
        <w:rPr>
          <w:color w:val="auto"/>
        </w:rPr>
      </w:pPr>
      <w:bookmarkStart w:id="759" w:name="_Toc135752135"/>
      <w:bookmarkStart w:id="760" w:name="_Toc137473505"/>
      <w:r w:rsidRPr="003B7D63">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761" w:author="Nguyễn Thị Kim Liên" w:date="2023-07-04T20:51:00Z">
        <w:r w:rsidR="000C0337">
          <w:rPr>
            <w:noProof/>
            <w:color w:val="auto"/>
          </w:rPr>
          <w:t>20</w:t>
        </w:r>
      </w:ins>
      <w:del w:id="762" w:author="Nguyễn Thị Kim Liên" w:date="2023-07-04T20:51:00Z">
        <w:r w:rsidDel="000C0337">
          <w:rPr>
            <w:noProof/>
            <w:color w:val="auto"/>
          </w:rPr>
          <w:delText>22</w:delText>
        </w:r>
      </w:del>
      <w:r>
        <w:rPr>
          <w:color w:val="auto"/>
        </w:rPr>
        <w:fldChar w:fldCharType="end"/>
      </w:r>
      <w:r w:rsidRPr="003B7D63">
        <w:rPr>
          <w:color w:val="auto"/>
        </w:rPr>
        <w:t>. Kết quả câu truy vấn số 5 sử dụng công cụ Pivot</w:t>
      </w:r>
      <w:r>
        <w:rPr>
          <w:color w:val="auto"/>
        </w:rPr>
        <w:t>Table</w:t>
      </w:r>
      <w:r w:rsidRPr="003B7D63">
        <w:rPr>
          <w:color w:val="auto"/>
        </w:rPr>
        <w:t xml:space="preserve"> Excel</w:t>
      </w:r>
      <w:bookmarkEnd w:id="759"/>
      <w:bookmarkEnd w:id="760"/>
    </w:p>
    <w:p w14:paraId="11DABD50" w14:textId="77777777" w:rsidR="001703BA" w:rsidRDefault="001703BA" w:rsidP="001703BA">
      <w:pPr>
        <w:keepNext/>
      </w:pPr>
      <w:r>
        <w:rPr>
          <w:noProof/>
        </w:rPr>
        <w:drawing>
          <wp:inline distT="0" distB="0" distL="0" distR="0" wp14:anchorId="09CD2A2D" wp14:editId="1ED7C3B6">
            <wp:extent cx="6229350" cy="3066415"/>
            <wp:effectExtent l="0" t="0" r="0" b="635"/>
            <wp:docPr id="89592234" name="Picture 89592234"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2234" name="Picture 1" descr="A screenshot of a graph&#10;&#10;Description automatically generated with low confidence"/>
                    <pic:cNvPicPr/>
                  </pic:nvPicPr>
                  <pic:blipFill>
                    <a:blip r:embed="rId179">
                      <a:extLst>
                        <a:ext uri="{28A0092B-C50C-407E-A947-70E740481C1C}">
                          <a14:useLocalDpi xmlns:a14="http://schemas.microsoft.com/office/drawing/2010/main" val="0"/>
                        </a:ext>
                      </a:extLst>
                    </a:blip>
                    <a:stretch>
                      <a:fillRect/>
                    </a:stretch>
                  </pic:blipFill>
                  <pic:spPr>
                    <a:xfrm>
                      <a:off x="0" y="0"/>
                      <a:ext cx="6229350" cy="3066415"/>
                    </a:xfrm>
                    <a:prstGeom prst="rect">
                      <a:avLst/>
                    </a:prstGeom>
                  </pic:spPr>
                </pic:pic>
              </a:graphicData>
            </a:graphic>
          </wp:inline>
        </w:drawing>
      </w:r>
    </w:p>
    <w:p w14:paraId="0F9D6874" w14:textId="0CDC1B22" w:rsidR="001703BA" w:rsidRPr="00A337D1" w:rsidRDefault="001703BA" w:rsidP="001703BA">
      <w:pPr>
        <w:pStyle w:val="Caption"/>
        <w:jc w:val="center"/>
      </w:pPr>
      <w:bookmarkStart w:id="763" w:name="_Toc135752136"/>
      <w:bookmarkStart w:id="764" w:name="_Toc137473506"/>
      <w:r w:rsidRPr="005A638E">
        <w:rPr>
          <w:color w:val="auto"/>
        </w:rPr>
        <w:t xml:space="preserve">Hình </w:t>
      </w:r>
      <w:bookmarkEnd w:id="763"/>
      <w:bookmarkEnd w:id="764"/>
      <w:r w:rsidR="00A47AD4">
        <w:rPr>
          <w:color w:val="auto"/>
        </w:rPr>
        <w:t>3.2.23</w:t>
      </w:r>
      <w:r w:rsidR="000714D9">
        <w:rPr>
          <w:color w:val="auto"/>
        </w:rPr>
        <w:t>.</w:t>
      </w:r>
      <w:r w:rsidR="00A47AD4">
        <w:rPr>
          <w:color w:val="auto"/>
        </w:rPr>
        <w:t xml:space="preserve"> Kết quả câu truy vấn số 5 sử dụng công cụ PivotChart Excel</w:t>
      </w:r>
    </w:p>
    <w:p w14:paraId="24BCDB12" w14:textId="77777777" w:rsidR="001703BA" w:rsidRPr="002734CF" w:rsidRDefault="001703BA" w:rsidP="002734CF">
      <w:pPr>
        <w:pStyle w:val="Heading4"/>
        <w:numPr>
          <w:ilvl w:val="0"/>
          <w:numId w:val="0"/>
        </w:numPr>
        <w:spacing w:line="360" w:lineRule="auto"/>
        <w:ind w:left="720"/>
        <w:rPr>
          <w:b w:val="0"/>
          <w:bCs/>
          <w:i/>
          <w:iCs w:val="0"/>
          <w:lang w:val="en-US"/>
        </w:rPr>
      </w:pPr>
      <w:bookmarkStart w:id="765" w:name="_Toc135751646"/>
      <w:r w:rsidRPr="002734CF">
        <w:rPr>
          <w:b w:val="0"/>
          <w:bCs/>
          <w:i/>
          <w:iCs w:val="0"/>
          <w:lang w:val="en-US"/>
        </w:rPr>
        <w:lastRenderedPageBreak/>
        <w:t>d) Sử dụng công cụ Power BI</w:t>
      </w:r>
      <w:bookmarkEnd w:id="765"/>
    </w:p>
    <w:p w14:paraId="7C2D0C77" w14:textId="77777777" w:rsidR="001703BA" w:rsidRDefault="001703BA" w:rsidP="001703BA">
      <w:pPr>
        <w:jc w:val="center"/>
        <w:rPr>
          <w:lang w:val="en-US"/>
        </w:rPr>
      </w:pPr>
      <w:r>
        <w:rPr>
          <w:noProof/>
        </w:rPr>
        <w:drawing>
          <wp:inline distT="0" distB="0" distL="0" distR="0" wp14:anchorId="567BDBE8" wp14:editId="68B0355C">
            <wp:extent cx="6229350" cy="4307840"/>
            <wp:effectExtent l="0" t="0" r="0" b="0"/>
            <wp:docPr id="664800210" name="Picture 664800210"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00210" name="Picture 1" descr="A picture containing text, screenshot, font, number&#10;&#10;Description automatically generated"/>
                    <pic:cNvPicPr/>
                  </pic:nvPicPr>
                  <pic:blipFill>
                    <a:blip r:embed="rId180"/>
                    <a:stretch>
                      <a:fillRect/>
                    </a:stretch>
                  </pic:blipFill>
                  <pic:spPr>
                    <a:xfrm>
                      <a:off x="0" y="0"/>
                      <a:ext cx="6229350" cy="4307840"/>
                    </a:xfrm>
                    <a:prstGeom prst="rect">
                      <a:avLst/>
                    </a:prstGeom>
                  </pic:spPr>
                </pic:pic>
              </a:graphicData>
            </a:graphic>
          </wp:inline>
        </w:drawing>
      </w:r>
    </w:p>
    <w:p w14:paraId="0D161405" w14:textId="56F1C5BF" w:rsidR="001703BA" w:rsidRDefault="001703BA" w:rsidP="002734CF">
      <w:pPr>
        <w:pStyle w:val="Caption"/>
        <w:jc w:val="center"/>
        <w:rPr>
          <w:color w:val="auto"/>
        </w:rPr>
      </w:pPr>
      <w:bookmarkStart w:id="766" w:name="_Toc135752137"/>
      <w:bookmarkStart w:id="767" w:name="_Toc137473507"/>
      <w:r w:rsidRPr="00863550">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768" w:author="Nguyễn Thị Kim Liên" w:date="2023-07-04T20:51:00Z">
        <w:r w:rsidR="000C0337">
          <w:rPr>
            <w:noProof/>
            <w:color w:val="auto"/>
          </w:rPr>
          <w:t>21</w:t>
        </w:r>
      </w:ins>
      <w:del w:id="769" w:author="Nguyễn Thị Kim Liên" w:date="2023-07-04T20:51:00Z">
        <w:r w:rsidDel="000C0337">
          <w:rPr>
            <w:noProof/>
            <w:color w:val="auto"/>
          </w:rPr>
          <w:delText>24</w:delText>
        </w:r>
      </w:del>
      <w:r>
        <w:rPr>
          <w:color w:val="auto"/>
        </w:rPr>
        <w:fldChar w:fldCharType="end"/>
      </w:r>
      <w:r w:rsidRPr="00863550">
        <w:rPr>
          <w:color w:val="auto"/>
        </w:rPr>
        <w:t>.. Kết quả câu truy vấn số 5 sử dụng công cụ Power BI</w:t>
      </w:r>
      <w:bookmarkEnd w:id="766"/>
      <w:bookmarkEnd w:id="767"/>
    </w:p>
    <w:p w14:paraId="73E454D6" w14:textId="3C172531" w:rsidR="00280A8B" w:rsidRPr="00280A8B" w:rsidRDefault="007A27F7" w:rsidP="00B62A11">
      <w:pPr>
        <w:spacing w:line="360" w:lineRule="auto"/>
        <w:rPr>
          <w:lang w:val="en-US"/>
        </w:rPr>
      </w:pPr>
      <w:r>
        <w:rPr>
          <w:lang w:val="en-US"/>
        </w:rPr>
        <w:t xml:space="preserve">Qua kết quả câu truy vấn trên cho ta biết </w:t>
      </w:r>
      <w:r w:rsidR="00610FD0">
        <w:rPr>
          <w:lang w:val="en-US"/>
        </w:rPr>
        <w:t xml:space="preserve">tên rượu và số lượng </w:t>
      </w:r>
      <w:r w:rsidR="00B62A11">
        <w:rPr>
          <w:lang w:val="en-US"/>
        </w:rPr>
        <w:t xml:space="preserve">chai rượu tương ứng đã được mua bởi </w:t>
      </w:r>
      <w:r w:rsidR="00B62A11" w:rsidRPr="00B62A11">
        <w:rPr>
          <w:lang w:val="en-US"/>
        </w:rPr>
        <w:t>được mua bởi cửa hàng Easygo vào ngày 07/01/2022.</w:t>
      </w:r>
    </w:p>
    <w:p w14:paraId="230AAF5A" w14:textId="77777777" w:rsidR="001703BA" w:rsidRDefault="001703BA" w:rsidP="002734CF">
      <w:pPr>
        <w:pStyle w:val="Cu"/>
        <w:spacing w:line="360" w:lineRule="auto"/>
      </w:pPr>
      <w:bookmarkStart w:id="770" w:name="_Toc135751647"/>
      <w:r>
        <w:lastRenderedPageBreak/>
        <w:t xml:space="preserve">Cho biết tên những danh mục sản phẩm và </w:t>
      </w:r>
      <w:r w:rsidRPr="00F77C15">
        <w:t>doanh số bán hàng của những loại rượu không do Heaven Hill Brands cung cấp.</w:t>
      </w:r>
      <w:bookmarkEnd w:id="770"/>
    </w:p>
    <w:p w14:paraId="6BF5D7A0" w14:textId="77777777" w:rsidR="001703BA" w:rsidRPr="002734CF" w:rsidRDefault="001703BA" w:rsidP="00B52CD8">
      <w:pPr>
        <w:pStyle w:val="Heading4"/>
        <w:numPr>
          <w:ilvl w:val="0"/>
          <w:numId w:val="14"/>
        </w:numPr>
        <w:spacing w:line="360" w:lineRule="auto"/>
        <w:ind w:left="432" w:hanging="432"/>
        <w:rPr>
          <w:b w:val="0"/>
          <w:bCs/>
          <w:i/>
          <w:iCs w:val="0"/>
          <w:lang w:val="en-US"/>
        </w:rPr>
      </w:pPr>
      <w:bookmarkStart w:id="771" w:name="_Toc135751648"/>
      <w:r w:rsidRPr="002734CF">
        <w:rPr>
          <w:b w:val="0"/>
          <w:bCs/>
          <w:i/>
          <w:iCs w:val="0"/>
          <w:lang w:val="en-US"/>
        </w:rPr>
        <w:t>Sử dụng công cụ SSAS</w:t>
      </w:r>
      <w:bookmarkEnd w:id="771"/>
    </w:p>
    <w:p w14:paraId="515DFD59" w14:textId="77777777" w:rsidR="001703BA" w:rsidRDefault="001703BA" w:rsidP="001703BA">
      <w:r>
        <w:rPr>
          <w:noProof/>
        </w:rPr>
        <w:drawing>
          <wp:inline distT="0" distB="0" distL="0" distR="0" wp14:anchorId="4AFC01B5" wp14:editId="40DA5D30">
            <wp:extent cx="5943600" cy="2922905"/>
            <wp:effectExtent l="0" t="0" r="0" b="0"/>
            <wp:docPr id="2054382062" name="Picture 20543820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82062" name="Picture 1" descr="A screenshot of a computer&#10;&#10;Description automatically generated"/>
                    <pic:cNvPicPr/>
                  </pic:nvPicPr>
                  <pic:blipFill>
                    <a:blip r:embed="rId181"/>
                    <a:stretch>
                      <a:fillRect/>
                    </a:stretch>
                  </pic:blipFill>
                  <pic:spPr>
                    <a:xfrm>
                      <a:off x="0" y="0"/>
                      <a:ext cx="5943600" cy="2922905"/>
                    </a:xfrm>
                    <a:prstGeom prst="rect">
                      <a:avLst/>
                    </a:prstGeom>
                  </pic:spPr>
                </pic:pic>
              </a:graphicData>
            </a:graphic>
          </wp:inline>
        </w:drawing>
      </w:r>
    </w:p>
    <w:p w14:paraId="1DCD32A6" w14:textId="4DF51E4C" w:rsidR="001703BA" w:rsidRPr="00B00D93" w:rsidRDefault="001703BA" w:rsidP="001703BA">
      <w:pPr>
        <w:pStyle w:val="Caption"/>
        <w:jc w:val="center"/>
        <w:rPr>
          <w:color w:val="auto"/>
        </w:rPr>
      </w:pPr>
      <w:bookmarkStart w:id="772" w:name="_Toc135752138"/>
      <w:bookmarkStart w:id="773" w:name="_Toc137473508"/>
      <w:r w:rsidRPr="00B00D93">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774" w:author="Nguyễn Thị Kim Liên" w:date="2023-07-04T20:51:00Z">
        <w:r w:rsidR="000C0337">
          <w:rPr>
            <w:noProof/>
            <w:color w:val="auto"/>
          </w:rPr>
          <w:t>22</w:t>
        </w:r>
      </w:ins>
      <w:del w:id="775" w:author="Nguyễn Thị Kim Liên" w:date="2023-07-04T20:51:00Z">
        <w:r w:rsidDel="000C0337">
          <w:rPr>
            <w:noProof/>
            <w:color w:val="auto"/>
          </w:rPr>
          <w:delText>25</w:delText>
        </w:r>
      </w:del>
      <w:r>
        <w:rPr>
          <w:color w:val="auto"/>
        </w:rPr>
        <w:fldChar w:fldCharType="end"/>
      </w:r>
      <w:r w:rsidRPr="00B00D93">
        <w:rPr>
          <w:color w:val="auto"/>
        </w:rPr>
        <w:t>. Kết quả câu truy vấn số 6 sử dụng công cụ SSAS</w:t>
      </w:r>
      <w:bookmarkEnd w:id="772"/>
      <w:bookmarkEnd w:id="773"/>
    </w:p>
    <w:p w14:paraId="641CD2AF" w14:textId="77777777" w:rsidR="001703BA" w:rsidRPr="002734CF" w:rsidRDefault="001703BA" w:rsidP="00B52CD8">
      <w:pPr>
        <w:pStyle w:val="Heading4"/>
        <w:numPr>
          <w:ilvl w:val="0"/>
          <w:numId w:val="14"/>
        </w:numPr>
        <w:spacing w:line="360" w:lineRule="auto"/>
        <w:ind w:left="432" w:hanging="432"/>
        <w:rPr>
          <w:b w:val="0"/>
          <w:bCs/>
          <w:i/>
          <w:iCs w:val="0"/>
          <w:lang w:val="en-US"/>
        </w:rPr>
      </w:pPr>
      <w:bookmarkStart w:id="776" w:name="_Toc135751649"/>
      <w:r w:rsidRPr="002734CF">
        <w:rPr>
          <w:b w:val="0"/>
          <w:bCs/>
          <w:i/>
          <w:iCs w:val="0"/>
          <w:lang w:val="en-US"/>
        </w:rPr>
        <w:t>Sử dụng ngôn ngữ MDX</w:t>
      </w:r>
      <w:bookmarkEnd w:id="776"/>
    </w:p>
    <w:p w14:paraId="40CB6F3F" w14:textId="77777777" w:rsidR="001703BA" w:rsidRDefault="001703BA" w:rsidP="001703BA">
      <w:pPr>
        <w:rPr>
          <w:lang w:val="en-US"/>
        </w:rPr>
      </w:pPr>
      <w:r>
        <w:rPr>
          <w:noProof/>
        </w:rPr>
        <w:drawing>
          <wp:inline distT="0" distB="0" distL="0" distR="0" wp14:anchorId="1435CB83" wp14:editId="6ECD2898">
            <wp:extent cx="6229350" cy="3470910"/>
            <wp:effectExtent l="0" t="0" r="0" b="0"/>
            <wp:docPr id="701593828" name="Picture 7015938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593828" name="Picture 1" descr="A screenshot of a computer&#10;&#10;Description automatically generated with medium confidence"/>
                    <pic:cNvPicPr/>
                  </pic:nvPicPr>
                  <pic:blipFill>
                    <a:blip r:embed="rId182">
                      <a:extLst>
                        <a:ext uri="{28A0092B-C50C-407E-A947-70E740481C1C}">
                          <a14:useLocalDpi xmlns:a14="http://schemas.microsoft.com/office/drawing/2010/main" val="0"/>
                        </a:ext>
                      </a:extLst>
                    </a:blip>
                    <a:stretch>
                      <a:fillRect/>
                    </a:stretch>
                  </pic:blipFill>
                  <pic:spPr>
                    <a:xfrm>
                      <a:off x="0" y="0"/>
                      <a:ext cx="6229350" cy="3470910"/>
                    </a:xfrm>
                    <a:prstGeom prst="rect">
                      <a:avLst/>
                    </a:prstGeom>
                  </pic:spPr>
                </pic:pic>
              </a:graphicData>
            </a:graphic>
          </wp:inline>
        </w:drawing>
      </w:r>
    </w:p>
    <w:p w14:paraId="57779E66" w14:textId="2C05CF44" w:rsidR="001703BA" w:rsidRPr="00451CEE" w:rsidRDefault="001703BA" w:rsidP="001703BA">
      <w:pPr>
        <w:pStyle w:val="Caption"/>
        <w:jc w:val="center"/>
        <w:rPr>
          <w:color w:val="auto"/>
        </w:rPr>
      </w:pPr>
      <w:bookmarkStart w:id="777" w:name="_Toc135752139"/>
      <w:bookmarkStart w:id="778" w:name="_Toc137473509"/>
      <w:r w:rsidRPr="00451CEE">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779" w:author="Nguyễn Thị Kim Liên" w:date="2023-07-04T20:51:00Z">
        <w:r w:rsidR="000C0337">
          <w:rPr>
            <w:noProof/>
            <w:color w:val="auto"/>
          </w:rPr>
          <w:t>23</w:t>
        </w:r>
      </w:ins>
      <w:del w:id="780" w:author="Nguyễn Thị Kim Liên" w:date="2023-07-04T20:51:00Z">
        <w:r w:rsidDel="000C0337">
          <w:rPr>
            <w:noProof/>
            <w:color w:val="auto"/>
          </w:rPr>
          <w:delText>26</w:delText>
        </w:r>
      </w:del>
      <w:r>
        <w:rPr>
          <w:color w:val="auto"/>
        </w:rPr>
        <w:fldChar w:fldCharType="end"/>
      </w:r>
      <w:r w:rsidRPr="00451CEE">
        <w:rPr>
          <w:color w:val="auto"/>
        </w:rPr>
        <w:t>. Kết quả câu truy vấn số 6 sử dụng ngôn ngữ MDX</w:t>
      </w:r>
      <w:bookmarkEnd w:id="777"/>
      <w:bookmarkEnd w:id="778"/>
    </w:p>
    <w:p w14:paraId="23049915" w14:textId="77777777" w:rsidR="001703BA" w:rsidRDefault="001703BA" w:rsidP="001703BA">
      <w:pPr>
        <w:keepNext/>
      </w:pPr>
      <w:r>
        <w:rPr>
          <w:noProof/>
        </w:rPr>
        <w:lastRenderedPageBreak/>
        <w:drawing>
          <wp:inline distT="0" distB="0" distL="0" distR="0" wp14:anchorId="4F9B3E69" wp14:editId="11B63144">
            <wp:extent cx="6229350" cy="1501140"/>
            <wp:effectExtent l="0" t="0" r="0" b="3810"/>
            <wp:docPr id="438116111" name="Picture 4381161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16111" name="Picture 1" descr="A screenshot of a computer&#10;&#10;Description automatically generated with medium confidence"/>
                    <pic:cNvPicPr/>
                  </pic:nvPicPr>
                  <pic:blipFill>
                    <a:blip r:embed="rId183">
                      <a:extLst>
                        <a:ext uri="{28A0092B-C50C-407E-A947-70E740481C1C}">
                          <a14:useLocalDpi xmlns:a14="http://schemas.microsoft.com/office/drawing/2010/main" val="0"/>
                        </a:ext>
                      </a:extLst>
                    </a:blip>
                    <a:stretch>
                      <a:fillRect/>
                    </a:stretch>
                  </pic:blipFill>
                  <pic:spPr>
                    <a:xfrm>
                      <a:off x="0" y="0"/>
                      <a:ext cx="6229350" cy="1501140"/>
                    </a:xfrm>
                    <a:prstGeom prst="rect">
                      <a:avLst/>
                    </a:prstGeom>
                  </pic:spPr>
                </pic:pic>
              </a:graphicData>
            </a:graphic>
          </wp:inline>
        </w:drawing>
      </w:r>
    </w:p>
    <w:p w14:paraId="02716EEF" w14:textId="05BB4158" w:rsidR="001703BA" w:rsidRPr="00F51AF5" w:rsidRDefault="001703BA" w:rsidP="001703BA">
      <w:pPr>
        <w:pStyle w:val="Caption"/>
        <w:jc w:val="center"/>
        <w:rPr>
          <w:color w:val="auto"/>
        </w:rPr>
      </w:pPr>
      <w:bookmarkStart w:id="781" w:name="_Toc137473510"/>
      <w:bookmarkStart w:id="782" w:name="_Toc135752140"/>
      <w:r w:rsidRPr="00F51AF5">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783" w:author="Nguyễn Thị Kim Liên" w:date="2023-07-04T20:51:00Z">
        <w:r w:rsidR="000C0337">
          <w:rPr>
            <w:noProof/>
            <w:color w:val="auto"/>
          </w:rPr>
          <w:t>24</w:t>
        </w:r>
      </w:ins>
      <w:del w:id="784" w:author="Nguyễn Thị Kim Liên" w:date="2023-07-04T20:51:00Z">
        <w:r w:rsidDel="000C0337">
          <w:rPr>
            <w:noProof/>
            <w:color w:val="auto"/>
          </w:rPr>
          <w:delText>27</w:delText>
        </w:r>
      </w:del>
      <w:r>
        <w:rPr>
          <w:color w:val="auto"/>
        </w:rPr>
        <w:fldChar w:fldCharType="end"/>
      </w:r>
      <w:r w:rsidRPr="00F51AF5">
        <w:rPr>
          <w:color w:val="auto"/>
        </w:rPr>
        <w:t xml:space="preserve"> Kết quả câu truy vấn số 6 ở dạng pivot sử dụng ngôn ngữ MDX</w:t>
      </w:r>
      <w:bookmarkEnd w:id="781"/>
    </w:p>
    <w:p w14:paraId="54B9720F" w14:textId="77777777" w:rsidR="001703BA" w:rsidRPr="002734CF" w:rsidRDefault="001703BA" w:rsidP="00B52CD8">
      <w:pPr>
        <w:pStyle w:val="Heading4"/>
        <w:numPr>
          <w:ilvl w:val="0"/>
          <w:numId w:val="14"/>
        </w:numPr>
        <w:spacing w:line="360" w:lineRule="auto"/>
        <w:ind w:left="432" w:hanging="432"/>
        <w:rPr>
          <w:b w:val="0"/>
          <w:bCs/>
          <w:i/>
          <w:iCs w:val="0"/>
          <w:lang w:val="en-US"/>
        </w:rPr>
      </w:pPr>
      <w:bookmarkStart w:id="785" w:name="_Toc135751650"/>
      <w:bookmarkEnd w:id="782"/>
      <w:r w:rsidRPr="002734CF">
        <w:rPr>
          <w:b w:val="0"/>
          <w:bCs/>
          <w:i/>
          <w:iCs w:val="0"/>
          <w:lang w:val="en-US"/>
        </w:rPr>
        <w:t>Sử dụng Pivot Excel</w:t>
      </w:r>
      <w:bookmarkEnd w:id="785"/>
    </w:p>
    <w:p w14:paraId="69597BDF" w14:textId="77777777" w:rsidR="001703BA" w:rsidRDefault="001703BA" w:rsidP="002734CF">
      <w:pPr>
        <w:jc w:val="center"/>
        <w:rPr>
          <w:lang w:val="en-US"/>
        </w:rPr>
      </w:pPr>
      <w:r>
        <w:rPr>
          <w:noProof/>
        </w:rPr>
        <w:drawing>
          <wp:inline distT="0" distB="0" distL="0" distR="0" wp14:anchorId="158CBF7E" wp14:editId="539B0AAE">
            <wp:extent cx="6229350" cy="3001645"/>
            <wp:effectExtent l="0" t="0" r="0" b="8255"/>
            <wp:docPr id="366290379" name="Picture 366290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90379" name="Picture 1" descr="A screenshot of a computer&#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6229350" cy="3001645"/>
                    </a:xfrm>
                    <a:prstGeom prst="rect">
                      <a:avLst/>
                    </a:prstGeom>
                  </pic:spPr>
                </pic:pic>
              </a:graphicData>
            </a:graphic>
          </wp:inline>
        </w:drawing>
      </w:r>
    </w:p>
    <w:p w14:paraId="28F2035D" w14:textId="645FDD82" w:rsidR="001703BA" w:rsidRPr="0026236A" w:rsidRDefault="001703BA" w:rsidP="001703BA">
      <w:pPr>
        <w:pStyle w:val="Caption"/>
        <w:jc w:val="center"/>
        <w:rPr>
          <w:color w:val="auto"/>
        </w:rPr>
      </w:pPr>
      <w:bookmarkStart w:id="786" w:name="_Toc135752141"/>
      <w:bookmarkStart w:id="787" w:name="_Toc137473511"/>
      <w:r w:rsidRPr="0026236A">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788" w:author="Nguyễn Thị Kim Liên" w:date="2023-07-04T20:51:00Z">
        <w:r w:rsidR="000C0337">
          <w:rPr>
            <w:noProof/>
            <w:color w:val="auto"/>
          </w:rPr>
          <w:t>25</w:t>
        </w:r>
      </w:ins>
      <w:del w:id="789" w:author="Nguyễn Thị Kim Liên" w:date="2023-07-04T20:51:00Z">
        <w:r w:rsidDel="000C0337">
          <w:rPr>
            <w:noProof/>
            <w:color w:val="auto"/>
          </w:rPr>
          <w:delText>28</w:delText>
        </w:r>
      </w:del>
      <w:r>
        <w:rPr>
          <w:color w:val="auto"/>
        </w:rPr>
        <w:fldChar w:fldCharType="end"/>
      </w:r>
      <w:r w:rsidRPr="0026236A">
        <w:rPr>
          <w:color w:val="auto"/>
        </w:rPr>
        <w:t>. Kết quả câu truy vấn số 6 sử dụng công cụ Pivot Excel</w:t>
      </w:r>
      <w:bookmarkEnd w:id="786"/>
      <w:bookmarkEnd w:id="787"/>
    </w:p>
    <w:p w14:paraId="6777C918" w14:textId="77777777" w:rsidR="001703BA" w:rsidRPr="002734CF" w:rsidRDefault="001703BA" w:rsidP="002734CF">
      <w:pPr>
        <w:pStyle w:val="Heading4"/>
        <w:numPr>
          <w:ilvl w:val="0"/>
          <w:numId w:val="0"/>
        </w:numPr>
        <w:rPr>
          <w:b w:val="0"/>
          <w:bCs/>
          <w:i/>
          <w:iCs w:val="0"/>
          <w:lang w:val="en-US"/>
        </w:rPr>
      </w:pPr>
      <w:bookmarkStart w:id="790" w:name="_Toc135751651"/>
      <w:r w:rsidRPr="002734CF">
        <w:rPr>
          <w:b w:val="0"/>
          <w:bCs/>
          <w:i/>
          <w:iCs w:val="0"/>
          <w:lang w:val="en-US"/>
        </w:rPr>
        <w:lastRenderedPageBreak/>
        <w:t>d) Sử dụng công cụ Power BI</w:t>
      </w:r>
      <w:bookmarkEnd w:id="790"/>
    </w:p>
    <w:p w14:paraId="796A9467" w14:textId="77777777" w:rsidR="001703BA" w:rsidRDefault="001703BA" w:rsidP="002734CF">
      <w:pPr>
        <w:jc w:val="center"/>
        <w:rPr>
          <w:lang w:val="en-US"/>
        </w:rPr>
      </w:pPr>
      <w:r>
        <w:rPr>
          <w:noProof/>
        </w:rPr>
        <w:drawing>
          <wp:inline distT="0" distB="0" distL="0" distR="0" wp14:anchorId="7DF5A11B" wp14:editId="5332783A">
            <wp:extent cx="6181725" cy="4467225"/>
            <wp:effectExtent l="0" t="0" r="9525" b="9525"/>
            <wp:docPr id="25052224" name="Picture 25052224"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2224" name="Picture 25052224" descr="A picture containing text, screenshot, font, number&#10;&#10;Description automatically generated"/>
                    <pic:cNvPicPr/>
                  </pic:nvPicPr>
                  <pic:blipFill>
                    <a:blip r:embed="rId185"/>
                    <a:stretch>
                      <a:fillRect/>
                    </a:stretch>
                  </pic:blipFill>
                  <pic:spPr>
                    <a:xfrm>
                      <a:off x="0" y="0"/>
                      <a:ext cx="6181725" cy="4467225"/>
                    </a:xfrm>
                    <a:prstGeom prst="rect">
                      <a:avLst/>
                    </a:prstGeom>
                  </pic:spPr>
                </pic:pic>
              </a:graphicData>
            </a:graphic>
          </wp:inline>
        </w:drawing>
      </w:r>
    </w:p>
    <w:p w14:paraId="08CC28D6" w14:textId="24E13A7F" w:rsidR="001703BA" w:rsidRDefault="001703BA" w:rsidP="001703BA">
      <w:pPr>
        <w:pStyle w:val="Caption"/>
        <w:jc w:val="center"/>
        <w:rPr>
          <w:color w:val="auto"/>
        </w:rPr>
      </w:pPr>
      <w:bookmarkStart w:id="791" w:name="_Toc135752142"/>
      <w:bookmarkStart w:id="792" w:name="_Toc137473512"/>
      <w:r w:rsidRPr="005A638E">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793" w:author="Nguyễn Thị Kim Liên" w:date="2023-07-04T20:51:00Z">
        <w:r w:rsidR="000C0337">
          <w:rPr>
            <w:noProof/>
            <w:color w:val="auto"/>
          </w:rPr>
          <w:t>26</w:t>
        </w:r>
      </w:ins>
      <w:del w:id="794" w:author="Nguyễn Thị Kim Liên" w:date="2023-07-04T20:51:00Z">
        <w:r w:rsidDel="000C0337">
          <w:rPr>
            <w:noProof/>
            <w:color w:val="auto"/>
          </w:rPr>
          <w:delText>29</w:delText>
        </w:r>
      </w:del>
      <w:r>
        <w:rPr>
          <w:color w:val="auto"/>
        </w:rPr>
        <w:fldChar w:fldCharType="end"/>
      </w:r>
      <w:r w:rsidRPr="005A638E">
        <w:rPr>
          <w:color w:val="auto"/>
        </w:rPr>
        <w:t>.. Kết quả câu truy vấn số 6 sử dụng công cụ Power BI</w:t>
      </w:r>
      <w:bookmarkEnd w:id="791"/>
      <w:bookmarkEnd w:id="792"/>
    </w:p>
    <w:p w14:paraId="48611C51" w14:textId="3A0F7AD9" w:rsidR="00890085" w:rsidRPr="00890085" w:rsidRDefault="00890085" w:rsidP="00890085">
      <w:pPr>
        <w:spacing w:line="360" w:lineRule="auto"/>
        <w:rPr>
          <w:lang w:val="en-US"/>
        </w:rPr>
      </w:pPr>
      <w:r>
        <w:rPr>
          <w:lang w:val="en-US"/>
        </w:rPr>
        <w:t>Qua kết quả câu truy vấn trên ta có thể thấy tên từng danh mục sản phẩm và tổng doanh số bán hàng tương ứng của</w:t>
      </w:r>
      <w:r w:rsidR="009B012C">
        <w:rPr>
          <w:lang w:val="en-US"/>
        </w:rPr>
        <w:t xml:space="preserve"> danh mục</w:t>
      </w:r>
      <w:r>
        <w:rPr>
          <w:lang w:val="en-US"/>
        </w:rPr>
        <w:t xml:space="preserve"> mà </w:t>
      </w:r>
      <w:r w:rsidRPr="00890085">
        <w:rPr>
          <w:lang w:val="en-US"/>
        </w:rPr>
        <w:t>không do</w:t>
      </w:r>
      <w:r w:rsidR="009B012C">
        <w:rPr>
          <w:lang w:val="en-US"/>
        </w:rPr>
        <w:t xml:space="preserve"> nhà cung cấp</w:t>
      </w:r>
      <w:r w:rsidRPr="00890085">
        <w:rPr>
          <w:lang w:val="en-US"/>
        </w:rPr>
        <w:t xml:space="preserve"> Heaven Hill Brands cung cấp</w:t>
      </w:r>
      <w:r>
        <w:rPr>
          <w:lang w:val="en-US"/>
        </w:rPr>
        <w:t>.</w:t>
      </w:r>
    </w:p>
    <w:p w14:paraId="1B473F22" w14:textId="77777777" w:rsidR="001703BA" w:rsidRPr="002734CF" w:rsidRDefault="001703BA" w:rsidP="002734CF">
      <w:pPr>
        <w:pStyle w:val="Cu"/>
        <w:spacing w:line="360" w:lineRule="auto"/>
      </w:pPr>
      <w:bookmarkStart w:id="795" w:name="_Toc135751652"/>
      <w:r w:rsidRPr="002734CF">
        <w:lastRenderedPageBreak/>
        <w:t>Cho biết tên cửa hàng và số lượng chai rượu lớn nhất được mua bởi các cửa hàng ở hạt Adair.</w:t>
      </w:r>
      <w:bookmarkEnd w:id="795"/>
    </w:p>
    <w:p w14:paraId="174DC755" w14:textId="77777777" w:rsidR="001703BA" w:rsidRPr="002734CF" w:rsidRDefault="001703BA" w:rsidP="00B52CD8">
      <w:pPr>
        <w:pStyle w:val="Heading4"/>
        <w:numPr>
          <w:ilvl w:val="0"/>
          <w:numId w:val="15"/>
        </w:numPr>
        <w:spacing w:line="360" w:lineRule="auto"/>
        <w:ind w:left="432" w:hanging="432"/>
        <w:rPr>
          <w:b w:val="0"/>
          <w:bCs/>
          <w:i/>
          <w:iCs w:val="0"/>
          <w:lang w:val="en-US"/>
        </w:rPr>
      </w:pPr>
      <w:bookmarkStart w:id="796" w:name="_Toc135751653"/>
      <w:r w:rsidRPr="002734CF">
        <w:rPr>
          <w:b w:val="0"/>
          <w:bCs/>
          <w:i/>
          <w:iCs w:val="0"/>
          <w:lang w:val="en-US"/>
        </w:rPr>
        <w:t>Sử dụng công cụ SSAS</w:t>
      </w:r>
      <w:bookmarkEnd w:id="796"/>
    </w:p>
    <w:p w14:paraId="1DE4C266" w14:textId="77777777" w:rsidR="001703BA" w:rsidRDefault="001703BA" w:rsidP="001703BA">
      <w:pPr>
        <w:rPr>
          <w:lang w:val="en-US"/>
        </w:rPr>
      </w:pPr>
      <w:r>
        <w:rPr>
          <w:noProof/>
        </w:rPr>
        <w:drawing>
          <wp:inline distT="0" distB="0" distL="0" distR="0" wp14:anchorId="523B26CE" wp14:editId="424C8F97">
            <wp:extent cx="5943600" cy="3312160"/>
            <wp:effectExtent l="0" t="0" r="0" b="2540"/>
            <wp:docPr id="81969585" name="Picture 819695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9585" name="Picture 1" descr="A screenshot of a computer&#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inline>
        </w:drawing>
      </w:r>
    </w:p>
    <w:p w14:paraId="6C029792" w14:textId="5046531F" w:rsidR="001703BA" w:rsidRPr="00DF0456" w:rsidRDefault="001703BA" w:rsidP="002734CF">
      <w:pPr>
        <w:pStyle w:val="Caption"/>
        <w:spacing w:line="360" w:lineRule="auto"/>
        <w:jc w:val="center"/>
        <w:rPr>
          <w:color w:val="auto"/>
        </w:rPr>
      </w:pPr>
      <w:bookmarkStart w:id="797" w:name="_Toc135752143"/>
      <w:bookmarkStart w:id="798" w:name="_Toc137473513"/>
      <w:r w:rsidRPr="00DF0456">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799" w:author="Nguyễn Thị Kim Liên" w:date="2023-07-04T20:51:00Z">
        <w:r w:rsidR="000C0337">
          <w:rPr>
            <w:noProof/>
            <w:color w:val="auto"/>
          </w:rPr>
          <w:t>27</w:t>
        </w:r>
      </w:ins>
      <w:del w:id="800" w:author="Nguyễn Thị Kim Liên" w:date="2023-07-04T20:51:00Z">
        <w:r w:rsidDel="000C0337">
          <w:rPr>
            <w:noProof/>
            <w:color w:val="auto"/>
          </w:rPr>
          <w:delText>30</w:delText>
        </w:r>
      </w:del>
      <w:r>
        <w:rPr>
          <w:color w:val="auto"/>
        </w:rPr>
        <w:fldChar w:fldCharType="end"/>
      </w:r>
      <w:r w:rsidRPr="00DF0456">
        <w:rPr>
          <w:color w:val="auto"/>
        </w:rPr>
        <w:t>. Kết quả câu truy vấn số 7 sử dụng công cụ SSAS</w:t>
      </w:r>
      <w:bookmarkEnd w:id="797"/>
      <w:bookmarkEnd w:id="798"/>
    </w:p>
    <w:p w14:paraId="3A7DB80C" w14:textId="77777777" w:rsidR="001703BA" w:rsidRPr="002734CF" w:rsidRDefault="001703BA" w:rsidP="00B52CD8">
      <w:pPr>
        <w:pStyle w:val="Heading4"/>
        <w:numPr>
          <w:ilvl w:val="0"/>
          <w:numId w:val="15"/>
        </w:numPr>
        <w:spacing w:line="360" w:lineRule="auto"/>
        <w:ind w:left="432" w:hanging="432"/>
        <w:rPr>
          <w:b w:val="0"/>
          <w:bCs/>
          <w:i/>
          <w:iCs w:val="0"/>
          <w:lang w:val="en-US"/>
        </w:rPr>
      </w:pPr>
      <w:bookmarkStart w:id="801" w:name="_Toc135751654"/>
      <w:r w:rsidRPr="002734CF">
        <w:rPr>
          <w:b w:val="0"/>
          <w:bCs/>
          <w:i/>
          <w:iCs w:val="0"/>
          <w:lang w:val="en-US"/>
        </w:rPr>
        <w:t>Sử dụng ngôn ngữ MDX</w:t>
      </w:r>
      <w:bookmarkEnd w:id="801"/>
    </w:p>
    <w:p w14:paraId="040A6F84" w14:textId="77777777" w:rsidR="001703BA" w:rsidRDefault="001703BA" w:rsidP="001703BA">
      <w:pPr>
        <w:rPr>
          <w:lang w:val="en-US"/>
        </w:rPr>
      </w:pPr>
      <w:r>
        <w:rPr>
          <w:noProof/>
        </w:rPr>
        <w:drawing>
          <wp:inline distT="0" distB="0" distL="0" distR="0" wp14:anchorId="0E2D7D22" wp14:editId="02263CB3">
            <wp:extent cx="6229350" cy="2645410"/>
            <wp:effectExtent l="0" t="0" r="0" b="2540"/>
            <wp:docPr id="631956900" name="Picture 6319569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56900" name="Picture 1" descr="A screenshot of a computer&#10;&#10;Description automatically generated with medium confidence"/>
                    <pic:cNvPicPr/>
                  </pic:nvPicPr>
                  <pic:blipFill>
                    <a:blip r:embed="rId187">
                      <a:extLst>
                        <a:ext uri="{28A0092B-C50C-407E-A947-70E740481C1C}">
                          <a14:useLocalDpi xmlns:a14="http://schemas.microsoft.com/office/drawing/2010/main" val="0"/>
                        </a:ext>
                      </a:extLst>
                    </a:blip>
                    <a:stretch>
                      <a:fillRect/>
                    </a:stretch>
                  </pic:blipFill>
                  <pic:spPr>
                    <a:xfrm>
                      <a:off x="0" y="0"/>
                      <a:ext cx="6229350" cy="2645410"/>
                    </a:xfrm>
                    <a:prstGeom prst="rect">
                      <a:avLst/>
                    </a:prstGeom>
                  </pic:spPr>
                </pic:pic>
              </a:graphicData>
            </a:graphic>
          </wp:inline>
        </w:drawing>
      </w:r>
    </w:p>
    <w:p w14:paraId="1F64D58D" w14:textId="33447E6B" w:rsidR="001703BA" w:rsidRPr="00DF0456" w:rsidRDefault="001703BA" w:rsidP="001703BA">
      <w:pPr>
        <w:pStyle w:val="Caption"/>
        <w:jc w:val="center"/>
        <w:rPr>
          <w:color w:val="auto"/>
        </w:rPr>
      </w:pPr>
      <w:bookmarkStart w:id="802" w:name="_Toc135752144"/>
      <w:bookmarkStart w:id="803" w:name="_Toc137473514"/>
      <w:r w:rsidRPr="00DF0456">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804" w:author="Nguyễn Thị Kim Liên" w:date="2023-07-04T20:51:00Z">
        <w:r w:rsidR="000C0337">
          <w:rPr>
            <w:noProof/>
            <w:color w:val="auto"/>
          </w:rPr>
          <w:t>28</w:t>
        </w:r>
      </w:ins>
      <w:del w:id="805" w:author="Nguyễn Thị Kim Liên" w:date="2023-07-04T20:51:00Z">
        <w:r w:rsidDel="000C0337">
          <w:rPr>
            <w:noProof/>
            <w:color w:val="auto"/>
          </w:rPr>
          <w:delText>31</w:delText>
        </w:r>
      </w:del>
      <w:r>
        <w:rPr>
          <w:color w:val="auto"/>
        </w:rPr>
        <w:fldChar w:fldCharType="end"/>
      </w:r>
      <w:r w:rsidRPr="00DF0456">
        <w:rPr>
          <w:color w:val="auto"/>
        </w:rPr>
        <w:t>. Kết quả câu truy vấn số 7 sử dụng ngôn ngữ MDX</w:t>
      </w:r>
      <w:bookmarkEnd w:id="802"/>
      <w:bookmarkEnd w:id="803"/>
    </w:p>
    <w:p w14:paraId="7A613758" w14:textId="77777777" w:rsidR="001703BA" w:rsidRDefault="001703BA" w:rsidP="001703BA">
      <w:pPr>
        <w:keepNext/>
      </w:pPr>
      <w:r>
        <w:rPr>
          <w:noProof/>
        </w:rPr>
        <w:lastRenderedPageBreak/>
        <w:drawing>
          <wp:inline distT="0" distB="0" distL="0" distR="0" wp14:anchorId="0FF34D1D" wp14:editId="03E1F9DA">
            <wp:extent cx="6229350" cy="1493520"/>
            <wp:effectExtent l="0" t="0" r="0" b="0"/>
            <wp:docPr id="1616321494" name="Picture 16163214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321494" name="Picture 1" descr="A screenshot of a computer&#10;&#10;Description automatically generated with medium confidence"/>
                    <pic:cNvPicPr/>
                  </pic:nvPicPr>
                  <pic:blipFill>
                    <a:blip r:embed="rId188">
                      <a:extLst>
                        <a:ext uri="{28A0092B-C50C-407E-A947-70E740481C1C}">
                          <a14:useLocalDpi xmlns:a14="http://schemas.microsoft.com/office/drawing/2010/main" val="0"/>
                        </a:ext>
                      </a:extLst>
                    </a:blip>
                    <a:stretch>
                      <a:fillRect/>
                    </a:stretch>
                  </pic:blipFill>
                  <pic:spPr>
                    <a:xfrm>
                      <a:off x="0" y="0"/>
                      <a:ext cx="6229350" cy="1493520"/>
                    </a:xfrm>
                    <a:prstGeom prst="rect">
                      <a:avLst/>
                    </a:prstGeom>
                  </pic:spPr>
                </pic:pic>
              </a:graphicData>
            </a:graphic>
          </wp:inline>
        </w:drawing>
      </w:r>
    </w:p>
    <w:p w14:paraId="7E9522DA" w14:textId="3D958669" w:rsidR="001703BA" w:rsidRDefault="001703BA" w:rsidP="001703BA">
      <w:pPr>
        <w:pStyle w:val="Caption"/>
        <w:jc w:val="center"/>
        <w:rPr>
          <w:color w:val="auto"/>
        </w:rPr>
      </w:pPr>
      <w:bookmarkStart w:id="806" w:name="_Toc135752145"/>
      <w:bookmarkStart w:id="807" w:name="_Toc137473515"/>
      <w:r w:rsidRPr="0020138E">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bookmarkStart w:id="808" w:name="_Toc135751655"/>
      <w:bookmarkEnd w:id="806"/>
      <w:bookmarkEnd w:id="807"/>
      <w:r w:rsidR="00657B4D">
        <w:rPr>
          <w:color w:val="auto"/>
        </w:rPr>
        <w:t>32. Kết quả câu truy vấn số 7 ở dạng pivot sử dụng ngôn ngữ MDX</w:t>
      </w:r>
      <w:r w:rsidR="000714D9">
        <w:rPr>
          <w:color w:val="auto"/>
        </w:rPr>
        <w:t xml:space="preserve"> </w:t>
      </w:r>
    </w:p>
    <w:p w14:paraId="3A66F703" w14:textId="77777777" w:rsidR="001703BA" w:rsidRPr="002734CF" w:rsidRDefault="001703BA" w:rsidP="00B52CD8">
      <w:pPr>
        <w:pStyle w:val="Heading4"/>
        <w:numPr>
          <w:ilvl w:val="0"/>
          <w:numId w:val="15"/>
        </w:numPr>
        <w:spacing w:line="360" w:lineRule="auto"/>
        <w:ind w:left="432" w:hanging="432"/>
        <w:rPr>
          <w:b w:val="0"/>
          <w:bCs/>
          <w:i/>
          <w:iCs w:val="0"/>
        </w:rPr>
      </w:pPr>
      <w:r w:rsidRPr="002734CF">
        <w:rPr>
          <w:b w:val="0"/>
          <w:bCs/>
          <w:i/>
          <w:iCs w:val="0"/>
        </w:rPr>
        <w:t>Sử dụng Pivot Excel</w:t>
      </w:r>
      <w:bookmarkEnd w:id="808"/>
    </w:p>
    <w:p w14:paraId="1B1F04A2" w14:textId="77777777" w:rsidR="001703BA" w:rsidRDefault="001703BA" w:rsidP="001703BA">
      <w:pPr>
        <w:rPr>
          <w:lang w:val="en-US"/>
        </w:rPr>
      </w:pPr>
      <w:r>
        <w:rPr>
          <w:noProof/>
        </w:rPr>
        <w:drawing>
          <wp:inline distT="0" distB="0" distL="0" distR="0" wp14:anchorId="0F3AE00A" wp14:editId="60B189D1">
            <wp:extent cx="6229350" cy="2837815"/>
            <wp:effectExtent l="0" t="0" r="0" b="635"/>
            <wp:docPr id="217705298" name="Picture 2177052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05298" name="Picture 1" descr="A screenshot of a computer&#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6229350" cy="2837815"/>
                    </a:xfrm>
                    <a:prstGeom prst="rect">
                      <a:avLst/>
                    </a:prstGeom>
                  </pic:spPr>
                </pic:pic>
              </a:graphicData>
            </a:graphic>
          </wp:inline>
        </w:drawing>
      </w:r>
    </w:p>
    <w:p w14:paraId="10018CD4" w14:textId="3E0F4EE8" w:rsidR="001703BA" w:rsidRPr="00706BA8" w:rsidRDefault="001703BA" w:rsidP="001703BA">
      <w:pPr>
        <w:pStyle w:val="Caption"/>
        <w:jc w:val="center"/>
        <w:rPr>
          <w:color w:val="auto"/>
        </w:rPr>
      </w:pPr>
      <w:bookmarkStart w:id="809" w:name="_Toc135752146"/>
      <w:bookmarkStart w:id="810" w:name="_Toc137473516"/>
      <w:r w:rsidRPr="00706BA8">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811" w:author="Nguyễn Thị Kim Liên" w:date="2023-07-04T20:51:00Z">
        <w:r w:rsidR="000C0337">
          <w:rPr>
            <w:noProof/>
            <w:color w:val="auto"/>
          </w:rPr>
          <w:t>29</w:t>
        </w:r>
      </w:ins>
      <w:del w:id="812" w:author="Nguyễn Thị Kim Liên" w:date="2023-07-04T20:51:00Z">
        <w:r w:rsidDel="000C0337">
          <w:rPr>
            <w:noProof/>
            <w:color w:val="auto"/>
          </w:rPr>
          <w:delText>33</w:delText>
        </w:r>
      </w:del>
      <w:r>
        <w:rPr>
          <w:color w:val="auto"/>
        </w:rPr>
        <w:fldChar w:fldCharType="end"/>
      </w:r>
      <w:r w:rsidRPr="00706BA8">
        <w:rPr>
          <w:color w:val="auto"/>
        </w:rPr>
        <w:t>. Kết quả câu truy vấn sô 7 sử dụng công cụ Pivot</w:t>
      </w:r>
      <w:r>
        <w:rPr>
          <w:color w:val="auto"/>
        </w:rPr>
        <w:t>Table</w:t>
      </w:r>
      <w:r w:rsidRPr="00706BA8">
        <w:rPr>
          <w:color w:val="auto"/>
        </w:rPr>
        <w:t xml:space="preserve"> Excel</w:t>
      </w:r>
      <w:bookmarkEnd w:id="809"/>
      <w:bookmarkEnd w:id="810"/>
    </w:p>
    <w:p w14:paraId="2684498E" w14:textId="77777777" w:rsidR="001703BA" w:rsidRDefault="001703BA" w:rsidP="001703BA">
      <w:pPr>
        <w:keepNext/>
      </w:pPr>
      <w:r>
        <w:rPr>
          <w:noProof/>
        </w:rPr>
        <w:drawing>
          <wp:inline distT="0" distB="0" distL="0" distR="0" wp14:anchorId="1600FAE2" wp14:editId="3EA56F6B">
            <wp:extent cx="6229350" cy="2511425"/>
            <wp:effectExtent l="0" t="0" r="0" b="3175"/>
            <wp:docPr id="510241721" name="Picture 510241721" descr="A picture containing text, screenshot, number,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241721" name="Picture 1" descr="A picture containing text, screenshot, number, plot&#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6229350" cy="2511425"/>
                    </a:xfrm>
                    <a:prstGeom prst="rect">
                      <a:avLst/>
                    </a:prstGeom>
                  </pic:spPr>
                </pic:pic>
              </a:graphicData>
            </a:graphic>
          </wp:inline>
        </w:drawing>
      </w:r>
    </w:p>
    <w:p w14:paraId="3C068A54" w14:textId="21CD099F" w:rsidR="001703BA" w:rsidRPr="005A638E" w:rsidRDefault="001703BA" w:rsidP="001703BA">
      <w:pPr>
        <w:pStyle w:val="Caption"/>
        <w:jc w:val="center"/>
        <w:rPr>
          <w:color w:val="auto"/>
        </w:rPr>
      </w:pPr>
      <w:bookmarkStart w:id="813" w:name="_Toc135752147"/>
      <w:bookmarkStart w:id="814" w:name="_Toc137473517"/>
      <w:r w:rsidRPr="005A638E">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sidRPr="005A638E">
        <w:rPr>
          <w:color w:val="auto"/>
        </w:rPr>
        <w:t xml:space="preserve"> Kết quả câu truy vấn sô 7 sử dụng công cụ PivotChart Excel</w:t>
      </w:r>
      <w:bookmarkEnd w:id="813"/>
      <w:bookmarkEnd w:id="814"/>
    </w:p>
    <w:p w14:paraId="61F585C4" w14:textId="77777777" w:rsidR="001703BA" w:rsidRPr="002734CF" w:rsidRDefault="001703BA" w:rsidP="001703BA">
      <w:pPr>
        <w:pStyle w:val="Heading4"/>
        <w:numPr>
          <w:ilvl w:val="0"/>
          <w:numId w:val="0"/>
        </w:numPr>
        <w:ind w:left="720"/>
        <w:rPr>
          <w:b w:val="0"/>
          <w:bCs/>
          <w:i/>
          <w:iCs w:val="0"/>
          <w:lang w:val="en-US"/>
        </w:rPr>
      </w:pPr>
      <w:bookmarkStart w:id="815" w:name="_Toc135751656"/>
      <w:r w:rsidRPr="002734CF">
        <w:rPr>
          <w:b w:val="0"/>
          <w:bCs/>
          <w:i/>
          <w:iCs w:val="0"/>
          <w:lang w:val="en-US"/>
        </w:rPr>
        <w:lastRenderedPageBreak/>
        <w:t>d) Sử dụng công cụ Power BI</w:t>
      </w:r>
      <w:bookmarkEnd w:id="815"/>
    </w:p>
    <w:p w14:paraId="23199476" w14:textId="77777777" w:rsidR="001703BA" w:rsidRDefault="001703BA" w:rsidP="001703BA">
      <w:pPr>
        <w:rPr>
          <w:lang w:val="en-US"/>
        </w:rPr>
      </w:pPr>
      <w:r>
        <w:rPr>
          <w:noProof/>
        </w:rPr>
        <w:drawing>
          <wp:inline distT="0" distB="0" distL="0" distR="0" wp14:anchorId="6BB02200" wp14:editId="5F155ACD">
            <wp:extent cx="5934075" cy="3962400"/>
            <wp:effectExtent l="0" t="0" r="9525" b="0"/>
            <wp:docPr id="1655333230" name="Picture 165533323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33230" name="Picture 1" descr="A screenshot of a computer&#10;&#10;Description automatically generated with low confidence"/>
                    <pic:cNvPicPr/>
                  </pic:nvPicPr>
                  <pic:blipFill>
                    <a:blip r:embed="rId191"/>
                    <a:stretch>
                      <a:fillRect/>
                    </a:stretch>
                  </pic:blipFill>
                  <pic:spPr>
                    <a:xfrm>
                      <a:off x="0" y="0"/>
                      <a:ext cx="5934075" cy="3962400"/>
                    </a:xfrm>
                    <a:prstGeom prst="rect">
                      <a:avLst/>
                    </a:prstGeom>
                  </pic:spPr>
                </pic:pic>
              </a:graphicData>
            </a:graphic>
          </wp:inline>
        </w:drawing>
      </w:r>
    </w:p>
    <w:p w14:paraId="276127B2" w14:textId="2C3ED05E" w:rsidR="001703BA" w:rsidRPr="00DD467B" w:rsidRDefault="001703BA" w:rsidP="001703BA">
      <w:pPr>
        <w:pStyle w:val="Caption"/>
        <w:jc w:val="center"/>
        <w:rPr>
          <w:color w:val="auto"/>
        </w:rPr>
      </w:pPr>
      <w:bookmarkStart w:id="816" w:name="_Toc135752148"/>
      <w:bookmarkStart w:id="817" w:name="_Toc137473518"/>
      <w:r w:rsidRPr="00DD467B">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818" w:author="Nguyễn Thị Kim Liên" w:date="2023-07-04T20:51:00Z">
        <w:r w:rsidR="000C0337">
          <w:rPr>
            <w:noProof/>
            <w:color w:val="auto"/>
          </w:rPr>
          <w:t>30</w:t>
        </w:r>
      </w:ins>
      <w:del w:id="819" w:author="Nguyễn Thị Kim Liên" w:date="2023-07-04T20:51:00Z">
        <w:r w:rsidDel="000C0337">
          <w:rPr>
            <w:noProof/>
            <w:color w:val="auto"/>
          </w:rPr>
          <w:delText>35</w:delText>
        </w:r>
      </w:del>
      <w:r>
        <w:rPr>
          <w:color w:val="auto"/>
        </w:rPr>
        <w:fldChar w:fldCharType="end"/>
      </w:r>
      <w:r w:rsidRPr="00DD467B">
        <w:rPr>
          <w:color w:val="auto"/>
        </w:rPr>
        <w:t>. Kết quả câu truy vấn số 7 sử dụng công cụ Power BI</w:t>
      </w:r>
      <w:bookmarkEnd w:id="816"/>
      <w:bookmarkEnd w:id="817"/>
    </w:p>
    <w:p w14:paraId="553C8D50" w14:textId="50510DAB" w:rsidR="001703BA" w:rsidRDefault="00045223" w:rsidP="002D5588">
      <w:pPr>
        <w:spacing w:line="360" w:lineRule="auto"/>
        <w:rPr>
          <w:lang w:val="en-US"/>
        </w:rPr>
      </w:pPr>
      <w:r>
        <w:rPr>
          <w:lang w:val="en-US"/>
        </w:rPr>
        <w:t>Từ k</w:t>
      </w:r>
      <w:r w:rsidR="00C55BAB">
        <w:rPr>
          <w:lang w:val="en-US"/>
        </w:rPr>
        <w:t xml:space="preserve">ết quả câu truy vấn </w:t>
      </w:r>
      <w:r>
        <w:rPr>
          <w:lang w:val="en-US"/>
        </w:rPr>
        <w:t xml:space="preserve">trên </w:t>
      </w:r>
      <w:r w:rsidR="00C55BAB">
        <w:rPr>
          <w:lang w:val="en-US"/>
        </w:rPr>
        <w:t>cho t</w:t>
      </w:r>
      <w:r w:rsidR="004A48C8">
        <w:rPr>
          <w:lang w:val="en-US"/>
        </w:rPr>
        <w:t xml:space="preserve">a thấy cửa hàng </w:t>
      </w:r>
      <w:r w:rsidR="00D4209F">
        <w:rPr>
          <w:lang w:val="en-US"/>
        </w:rPr>
        <w:t xml:space="preserve">HOMETOWN FOODS/ STUART </w:t>
      </w:r>
      <w:r w:rsidR="00BC4C89">
        <w:rPr>
          <w:lang w:val="en-US"/>
        </w:rPr>
        <w:t xml:space="preserve">là cửa hàng mua </w:t>
      </w:r>
      <w:r w:rsidR="002D5588">
        <w:rPr>
          <w:lang w:val="en-US"/>
        </w:rPr>
        <w:t xml:space="preserve">rượu nhiều nhất ở hạt Adair với số lượng 120 chai. </w:t>
      </w:r>
    </w:p>
    <w:p w14:paraId="0F061201" w14:textId="77777777" w:rsidR="001703BA" w:rsidRDefault="001703BA" w:rsidP="001703BA">
      <w:pPr>
        <w:rPr>
          <w:lang w:val="en-US"/>
        </w:rPr>
      </w:pPr>
    </w:p>
    <w:p w14:paraId="76ED5EF7" w14:textId="77777777" w:rsidR="001703BA" w:rsidRPr="006B53EE" w:rsidRDefault="001703BA" w:rsidP="002734CF">
      <w:pPr>
        <w:pStyle w:val="Cu"/>
        <w:spacing w:line="360" w:lineRule="auto"/>
      </w:pPr>
      <w:bookmarkStart w:id="820" w:name="_Toc135751657"/>
      <w:r w:rsidRPr="00016555">
        <w:t>Cho biết 5 sản phẩm có doanh số bán hàng cao nhất, kèm theo doanh số bán hàng của từng sản phẩm.</w:t>
      </w:r>
      <w:bookmarkEnd w:id="820"/>
    </w:p>
    <w:p w14:paraId="0B612930" w14:textId="77777777" w:rsidR="001703BA" w:rsidRDefault="001703BA" w:rsidP="002734CF">
      <w:pPr>
        <w:pStyle w:val="Heading4"/>
        <w:numPr>
          <w:ilvl w:val="0"/>
          <w:numId w:val="0"/>
        </w:numPr>
        <w:spacing w:line="360" w:lineRule="auto"/>
        <w:ind w:left="720"/>
        <w:rPr>
          <w:b w:val="0"/>
          <w:bCs/>
          <w:i/>
          <w:iCs w:val="0"/>
          <w:lang w:val="en-US"/>
        </w:rPr>
      </w:pPr>
      <w:bookmarkStart w:id="821" w:name="_Toc135751658"/>
      <w:r w:rsidRPr="002734CF">
        <w:rPr>
          <w:b w:val="0"/>
          <w:bCs/>
          <w:i/>
          <w:iCs w:val="0"/>
          <w:lang w:val="en-US"/>
        </w:rPr>
        <w:t>a) Sử dụng công cụ SSAS</w:t>
      </w:r>
      <w:bookmarkEnd w:id="821"/>
    </w:p>
    <w:p w14:paraId="62685BB8" w14:textId="28590533" w:rsidR="00B43F46" w:rsidRPr="00B43F46" w:rsidRDefault="00B43F46" w:rsidP="00CB11F3">
      <w:pPr>
        <w:spacing w:line="360" w:lineRule="auto"/>
        <w:ind w:firstLine="720"/>
        <w:rPr>
          <w:lang w:val="en-US"/>
        </w:rPr>
      </w:pPr>
      <w:r>
        <w:rPr>
          <w:lang w:val="en-US"/>
        </w:rPr>
        <w:t>Tạo một name set có tên [TOP 5 SAN PHAM]</w:t>
      </w:r>
      <w:r w:rsidR="00CB11F3">
        <w:rPr>
          <w:lang w:val="en-US"/>
        </w:rPr>
        <w:t xml:space="preserve"> để lọc ra 5 sản phẩm có doanh số bán hàng cao nhất.</w:t>
      </w:r>
    </w:p>
    <w:p w14:paraId="32DA87D0" w14:textId="5C8C3BD3" w:rsidR="00D1282B" w:rsidRPr="00D1282B" w:rsidRDefault="00B43F46" w:rsidP="00D1282B">
      <w:pPr>
        <w:rPr>
          <w:lang w:val="en-US"/>
        </w:rPr>
      </w:pPr>
      <w:r>
        <w:rPr>
          <w:noProof/>
        </w:rPr>
        <w:drawing>
          <wp:inline distT="0" distB="0" distL="0" distR="0" wp14:anchorId="0ADFE672" wp14:editId="28336C2A">
            <wp:extent cx="6229350" cy="624840"/>
            <wp:effectExtent l="0" t="0" r="0" b="3810"/>
            <wp:docPr id="71937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376110" name=""/>
                    <pic:cNvPicPr/>
                  </pic:nvPicPr>
                  <pic:blipFill>
                    <a:blip r:embed="rId192"/>
                    <a:stretch>
                      <a:fillRect/>
                    </a:stretch>
                  </pic:blipFill>
                  <pic:spPr>
                    <a:xfrm>
                      <a:off x="0" y="0"/>
                      <a:ext cx="6229350" cy="624840"/>
                    </a:xfrm>
                    <a:prstGeom prst="rect">
                      <a:avLst/>
                    </a:prstGeom>
                  </pic:spPr>
                </pic:pic>
              </a:graphicData>
            </a:graphic>
          </wp:inline>
        </w:drawing>
      </w:r>
    </w:p>
    <w:p w14:paraId="2975C8DE" w14:textId="77777777" w:rsidR="001703BA" w:rsidRDefault="001703BA" w:rsidP="001703BA">
      <w:pPr>
        <w:rPr>
          <w:lang w:val="en-US"/>
        </w:rPr>
      </w:pPr>
      <w:r>
        <w:rPr>
          <w:noProof/>
        </w:rPr>
        <w:lastRenderedPageBreak/>
        <w:drawing>
          <wp:inline distT="0" distB="0" distL="0" distR="0" wp14:anchorId="51494D9A" wp14:editId="0432F2B4">
            <wp:extent cx="5943600" cy="4038600"/>
            <wp:effectExtent l="0" t="0" r="0" b="0"/>
            <wp:docPr id="1149043595" name="Picture 11490435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43595" name="Picture 1" descr="A screenshot of a computer&#10;&#10;Description automatically generated"/>
                    <pic:cNvPicPr/>
                  </pic:nvPicPr>
                  <pic:blipFill>
                    <a:blip r:embed="rId193"/>
                    <a:stretch>
                      <a:fillRect/>
                    </a:stretch>
                  </pic:blipFill>
                  <pic:spPr>
                    <a:xfrm>
                      <a:off x="0" y="0"/>
                      <a:ext cx="5943600" cy="4038600"/>
                    </a:xfrm>
                    <a:prstGeom prst="rect">
                      <a:avLst/>
                    </a:prstGeom>
                  </pic:spPr>
                </pic:pic>
              </a:graphicData>
            </a:graphic>
          </wp:inline>
        </w:drawing>
      </w:r>
    </w:p>
    <w:p w14:paraId="26A7A97E" w14:textId="5BBEBA93" w:rsidR="001703BA" w:rsidRPr="00706BA8" w:rsidRDefault="001703BA" w:rsidP="001703BA">
      <w:pPr>
        <w:pStyle w:val="Caption"/>
        <w:jc w:val="center"/>
        <w:rPr>
          <w:color w:val="auto"/>
        </w:rPr>
      </w:pPr>
      <w:bookmarkStart w:id="822" w:name="_Toc135752149"/>
      <w:bookmarkStart w:id="823" w:name="_Toc137473519"/>
      <w:r w:rsidRPr="00706BA8">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824" w:author="Nguyễn Thị Kim Liên" w:date="2023-07-04T20:51:00Z">
        <w:r w:rsidR="000C0337">
          <w:rPr>
            <w:noProof/>
            <w:color w:val="auto"/>
          </w:rPr>
          <w:t>31</w:t>
        </w:r>
      </w:ins>
      <w:del w:id="825" w:author="Nguyễn Thị Kim Liên" w:date="2023-07-04T20:51:00Z">
        <w:r w:rsidDel="000C0337">
          <w:rPr>
            <w:noProof/>
            <w:color w:val="auto"/>
          </w:rPr>
          <w:delText>36</w:delText>
        </w:r>
      </w:del>
      <w:r>
        <w:rPr>
          <w:color w:val="auto"/>
        </w:rPr>
        <w:fldChar w:fldCharType="end"/>
      </w:r>
      <w:r w:rsidRPr="00706BA8">
        <w:rPr>
          <w:color w:val="auto"/>
        </w:rPr>
        <w:t>. Kết quả câu truy vấn số 8 sử dụng công cụ SSAS</w:t>
      </w:r>
      <w:bookmarkEnd w:id="822"/>
      <w:bookmarkEnd w:id="823"/>
    </w:p>
    <w:p w14:paraId="091E0D23" w14:textId="77777777" w:rsidR="001703BA" w:rsidRPr="002734CF" w:rsidRDefault="001703BA" w:rsidP="002734CF">
      <w:pPr>
        <w:pStyle w:val="Heading4"/>
        <w:numPr>
          <w:ilvl w:val="0"/>
          <w:numId w:val="0"/>
        </w:numPr>
        <w:spacing w:line="360" w:lineRule="auto"/>
        <w:ind w:left="720"/>
        <w:rPr>
          <w:b w:val="0"/>
          <w:bCs/>
          <w:i/>
          <w:iCs w:val="0"/>
          <w:lang w:val="en-US"/>
        </w:rPr>
      </w:pPr>
      <w:bookmarkStart w:id="826" w:name="_Toc135751659"/>
      <w:r w:rsidRPr="002734CF">
        <w:rPr>
          <w:b w:val="0"/>
          <w:bCs/>
          <w:i/>
          <w:iCs w:val="0"/>
          <w:lang w:val="en-US"/>
        </w:rPr>
        <w:t>b) Sử dụng ngôn ngữ MDX</w:t>
      </w:r>
      <w:bookmarkEnd w:id="826"/>
    </w:p>
    <w:p w14:paraId="60EA9A54" w14:textId="77777777" w:rsidR="001703BA" w:rsidRDefault="001703BA" w:rsidP="001703BA">
      <w:pPr>
        <w:rPr>
          <w:lang w:val="en-US"/>
        </w:rPr>
      </w:pPr>
      <w:r>
        <w:rPr>
          <w:noProof/>
        </w:rPr>
        <w:drawing>
          <wp:inline distT="0" distB="0" distL="0" distR="0" wp14:anchorId="31958A21" wp14:editId="50E0EA4E">
            <wp:extent cx="6229350" cy="1962785"/>
            <wp:effectExtent l="0" t="0" r="0" b="0"/>
            <wp:docPr id="1020790562" name="Picture 10207905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90562" name="Picture 1" descr="A screenshot of a computer&#10;&#10;Description automatically generated with medium confidence"/>
                    <pic:cNvPicPr/>
                  </pic:nvPicPr>
                  <pic:blipFill>
                    <a:blip r:embed="rId194">
                      <a:extLst>
                        <a:ext uri="{28A0092B-C50C-407E-A947-70E740481C1C}">
                          <a14:useLocalDpi xmlns:a14="http://schemas.microsoft.com/office/drawing/2010/main" val="0"/>
                        </a:ext>
                      </a:extLst>
                    </a:blip>
                    <a:stretch>
                      <a:fillRect/>
                    </a:stretch>
                  </pic:blipFill>
                  <pic:spPr>
                    <a:xfrm>
                      <a:off x="0" y="0"/>
                      <a:ext cx="6229350" cy="1962785"/>
                    </a:xfrm>
                    <a:prstGeom prst="rect">
                      <a:avLst/>
                    </a:prstGeom>
                  </pic:spPr>
                </pic:pic>
              </a:graphicData>
            </a:graphic>
          </wp:inline>
        </w:drawing>
      </w:r>
    </w:p>
    <w:p w14:paraId="232F8593" w14:textId="393E51C5" w:rsidR="001703BA" w:rsidRPr="00706BA8" w:rsidRDefault="001703BA" w:rsidP="001703BA">
      <w:pPr>
        <w:pStyle w:val="Caption"/>
        <w:jc w:val="center"/>
        <w:rPr>
          <w:color w:val="auto"/>
        </w:rPr>
      </w:pPr>
      <w:bookmarkStart w:id="827" w:name="_Toc135752150"/>
      <w:bookmarkStart w:id="828" w:name="_Toc137473520"/>
      <w:r w:rsidRPr="00706BA8">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829" w:author="Nguyễn Thị Kim Liên" w:date="2023-07-04T20:51:00Z">
        <w:r w:rsidR="000C0337">
          <w:rPr>
            <w:noProof/>
            <w:color w:val="auto"/>
          </w:rPr>
          <w:t>32</w:t>
        </w:r>
      </w:ins>
      <w:del w:id="830" w:author="Nguyễn Thị Kim Liên" w:date="2023-07-04T20:51:00Z">
        <w:r w:rsidDel="000C0337">
          <w:rPr>
            <w:noProof/>
            <w:color w:val="auto"/>
          </w:rPr>
          <w:delText>37</w:delText>
        </w:r>
      </w:del>
      <w:r>
        <w:rPr>
          <w:color w:val="auto"/>
        </w:rPr>
        <w:fldChar w:fldCharType="end"/>
      </w:r>
      <w:r w:rsidRPr="00706BA8">
        <w:rPr>
          <w:color w:val="auto"/>
        </w:rPr>
        <w:t>. Kết quả câu truy vấn sô 8 sử dụng ngôn ngữ MDX</w:t>
      </w:r>
      <w:bookmarkEnd w:id="827"/>
      <w:bookmarkEnd w:id="828"/>
    </w:p>
    <w:p w14:paraId="712411F2" w14:textId="77777777" w:rsidR="001703BA" w:rsidRDefault="001703BA" w:rsidP="001703BA">
      <w:pPr>
        <w:keepNext/>
      </w:pPr>
      <w:r>
        <w:rPr>
          <w:noProof/>
        </w:rPr>
        <w:drawing>
          <wp:inline distT="0" distB="0" distL="0" distR="0" wp14:anchorId="5F8995C4" wp14:editId="3C435B77">
            <wp:extent cx="6229350" cy="1530985"/>
            <wp:effectExtent l="0" t="0" r="0" b="0"/>
            <wp:docPr id="663803614" name="Picture 6638036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03614" name="Picture 1" descr="A screenshot of a computer&#10;&#10;Description automatically generated with medium confidence"/>
                    <pic:cNvPicPr/>
                  </pic:nvPicPr>
                  <pic:blipFill>
                    <a:blip r:embed="rId195">
                      <a:extLst>
                        <a:ext uri="{28A0092B-C50C-407E-A947-70E740481C1C}">
                          <a14:useLocalDpi xmlns:a14="http://schemas.microsoft.com/office/drawing/2010/main" val="0"/>
                        </a:ext>
                      </a:extLst>
                    </a:blip>
                    <a:stretch>
                      <a:fillRect/>
                    </a:stretch>
                  </pic:blipFill>
                  <pic:spPr>
                    <a:xfrm>
                      <a:off x="0" y="0"/>
                      <a:ext cx="6229350" cy="1530985"/>
                    </a:xfrm>
                    <a:prstGeom prst="rect">
                      <a:avLst/>
                    </a:prstGeom>
                  </pic:spPr>
                </pic:pic>
              </a:graphicData>
            </a:graphic>
          </wp:inline>
        </w:drawing>
      </w:r>
    </w:p>
    <w:p w14:paraId="0FD15DF0" w14:textId="0DC9E21B" w:rsidR="001703BA" w:rsidRPr="00ED180B" w:rsidRDefault="001703BA" w:rsidP="001703BA">
      <w:pPr>
        <w:pStyle w:val="Caption"/>
        <w:jc w:val="center"/>
        <w:rPr>
          <w:color w:val="auto"/>
        </w:rPr>
      </w:pPr>
      <w:bookmarkStart w:id="831" w:name="_Toc137473521"/>
      <w:bookmarkStart w:id="832" w:name="_Toc135752151"/>
      <w:r w:rsidRPr="00ED180B">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833" w:author="Nguyễn Thị Kim Liên" w:date="2023-07-04T20:51:00Z">
        <w:r w:rsidR="000C0337">
          <w:rPr>
            <w:noProof/>
            <w:color w:val="auto"/>
          </w:rPr>
          <w:t>33</w:t>
        </w:r>
      </w:ins>
      <w:del w:id="834" w:author="Nguyễn Thị Kim Liên" w:date="2023-07-04T20:51:00Z">
        <w:r w:rsidDel="000C0337">
          <w:rPr>
            <w:noProof/>
            <w:color w:val="auto"/>
          </w:rPr>
          <w:delText>38</w:delText>
        </w:r>
      </w:del>
      <w:r>
        <w:rPr>
          <w:color w:val="auto"/>
        </w:rPr>
        <w:fldChar w:fldCharType="end"/>
      </w:r>
      <w:r w:rsidRPr="00ED180B">
        <w:rPr>
          <w:color w:val="auto"/>
        </w:rPr>
        <w:t xml:space="preserve"> Kết quả câu truy vấn sô 8 ở dạng pivot sử dụng ngôn ngữ MDX</w:t>
      </w:r>
      <w:bookmarkEnd w:id="831"/>
    </w:p>
    <w:p w14:paraId="6E0D7EC0" w14:textId="77777777" w:rsidR="001703BA" w:rsidRPr="002734CF" w:rsidRDefault="001703BA" w:rsidP="002734CF">
      <w:pPr>
        <w:pStyle w:val="Heading4"/>
        <w:numPr>
          <w:ilvl w:val="0"/>
          <w:numId w:val="0"/>
        </w:numPr>
        <w:spacing w:line="360" w:lineRule="auto"/>
        <w:ind w:left="720"/>
        <w:rPr>
          <w:b w:val="0"/>
          <w:bCs/>
          <w:i/>
          <w:iCs w:val="0"/>
        </w:rPr>
      </w:pPr>
      <w:r w:rsidRPr="002734CF">
        <w:rPr>
          <w:b w:val="0"/>
          <w:bCs/>
          <w:i/>
          <w:iCs w:val="0"/>
          <w:lang w:val="en-US"/>
        </w:rPr>
        <w:lastRenderedPageBreak/>
        <w:t>c)</w:t>
      </w:r>
      <w:r w:rsidRPr="002734CF">
        <w:rPr>
          <w:b w:val="0"/>
          <w:bCs/>
          <w:i/>
          <w:iCs w:val="0"/>
        </w:rPr>
        <w:t xml:space="preserve"> </w:t>
      </w:r>
      <w:bookmarkStart w:id="835" w:name="_Toc135751660"/>
      <w:bookmarkEnd w:id="832"/>
      <w:r w:rsidRPr="002734CF">
        <w:rPr>
          <w:b w:val="0"/>
          <w:bCs/>
          <w:i/>
          <w:iCs w:val="0"/>
        </w:rPr>
        <w:t>Sử dụng Pivot Excel</w:t>
      </w:r>
      <w:bookmarkEnd w:id="835"/>
    </w:p>
    <w:p w14:paraId="16C47F4B" w14:textId="77777777" w:rsidR="001703BA" w:rsidRDefault="001703BA" w:rsidP="001703BA">
      <w:pPr>
        <w:rPr>
          <w:lang w:val="en-US"/>
        </w:rPr>
      </w:pPr>
      <w:r>
        <w:rPr>
          <w:noProof/>
        </w:rPr>
        <w:drawing>
          <wp:inline distT="0" distB="0" distL="0" distR="0" wp14:anchorId="7F18C735" wp14:editId="749F3A6E">
            <wp:extent cx="6229350" cy="3013710"/>
            <wp:effectExtent l="0" t="0" r="0" b="0"/>
            <wp:docPr id="650789924" name="Picture 6507899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89924" name="Picture 650789924" descr="A screenshot of a computer&#10;&#10;Description automatically generated with medium confidence"/>
                    <pic:cNvPicPr/>
                  </pic:nvPicPr>
                  <pic:blipFill>
                    <a:blip r:embed="rId196">
                      <a:extLst>
                        <a:ext uri="{28A0092B-C50C-407E-A947-70E740481C1C}">
                          <a14:useLocalDpi xmlns:a14="http://schemas.microsoft.com/office/drawing/2010/main" val="0"/>
                        </a:ext>
                      </a:extLst>
                    </a:blip>
                    <a:stretch>
                      <a:fillRect/>
                    </a:stretch>
                  </pic:blipFill>
                  <pic:spPr>
                    <a:xfrm>
                      <a:off x="0" y="0"/>
                      <a:ext cx="6229350" cy="3013710"/>
                    </a:xfrm>
                    <a:prstGeom prst="rect">
                      <a:avLst/>
                    </a:prstGeom>
                  </pic:spPr>
                </pic:pic>
              </a:graphicData>
            </a:graphic>
          </wp:inline>
        </w:drawing>
      </w:r>
    </w:p>
    <w:p w14:paraId="0B541752" w14:textId="777BDC65" w:rsidR="001703BA" w:rsidRPr="00706BA8" w:rsidRDefault="001703BA" w:rsidP="001703BA">
      <w:pPr>
        <w:pStyle w:val="Caption"/>
        <w:jc w:val="center"/>
        <w:rPr>
          <w:color w:val="auto"/>
        </w:rPr>
      </w:pPr>
      <w:bookmarkStart w:id="836" w:name="_Toc135752152"/>
      <w:bookmarkStart w:id="837" w:name="_Toc137473522"/>
      <w:r w:rsidRPr="00706BA8">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838" w:author="Nguyễn Thị Kim Liên" w:date="2023-07-04T20:51:00Z">
        <w:r w:rsidR="000C0337">
          <w:rPr>
            <w:noProof/>
            <w:color w:val="auto"/>
          </w:rPr>
          <w:t>34</w:t>
        </w:r>
      </w:ins>
      <w:del w:id="839" w:author="Nguyễn Thị Kim Liên" w:date="2023-07-04T20:51:00Z">
        <w:r w:rsidDel="000C0337">
          <w:rPr>
            <w:noProof/>
            <w:color w:val="auto"/>
          </w:rPr>
          <w:delText>39</w:delText>
        </w:r>
      </w:del>
      <w:r>
        <w:rPr>
          <w:color w:val="auto"/>
        </w:rPr>
        <w:fldChar w:fldCharType="end"/>
      </w:r>
      <w:r w:rsidRPr="00706BA8">
        <w:rPr>
          <w:color w:val="auto"/>
        </w:rPr>
        <w:t>. Kết quả câu truy vấn số 8 sử dụng công cụ Pivot</w:t>
      </w:r>
      <w:r>
        <w:rPr>
          <w:color w:val="auto"/>
        </w:rPr>
        <w:t>Table</w:t>
      </w:r>
      <w:r w:rsidRPr="00706BA8">
        <w:rPr>
          <w:color w:val="auto"/>
        </w:rPr>
        <w:t xml:space="preserve"> Excel</w:t>
      </w:r>
      <w:bookmarkEnd w:id="836"/>
      <w:bookmarkEnd w:id="837"/>
    </w:p>
    <w:p w14:paraId="340F6BAC" w14:textId="77777777" w:rsidR="001703BA" w:rsidRDefault="001703BA" w:rsidP="001703BA">
      <w:pPr>
        <w:keepNext/>
      </w:pPr>
      <w:r>
        <w:rPr>
          <w:noProof/>
        </w:rPr>
        <w:drawing>
          <wp:inline distT="0" distB="0" distL="0" distR="0" wp14:anchorId="1B9189AC" wp14:editId="395B3AC4">
            <wp:extent cx="6229350" cy="2635885"/>
            <wp:effectExtent l="0" t="0" r="0" b="0"/>
            <wp:docPr id="1829010504" name="Picture 18290105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10504" name="Picture 1829010504" descr="A screenshot of a computer&#10;&#10;Description automatically generated with medium confidence"/>
                    <pic:cNvPicPr/>
                  </pic:nvPicPr>
                  <pic:blipFill>
                    <a:blip r:embed="rId197">
                      <a:extLst>
                        <a:ext uri="{28A0092B-C50C-407E-A947-70E740481C1C}">
                          <a14:useLocalDpi xmlns:a14="http://schemas.microsoft.com/office/drawing/2010/main" val="0"/>
                        </a:ext>
                      </a:extLst>
                    </a:blip>
                    <a:stretch>
                      <a:fillRect/>
                    </a:stretch>
                  </pic:blipFill>
                  <pic:spPr>
                    <a:xfrm>
                      <a:off x="0" y="0"/>
                      <a:ext cx="6229350" cy="2635885"/>
                    </a:xfrm>
                    <a:prstGeom prst="rect">
                      <a:avLst/>
                    </a:prstGeom>
                  </pic:spPr>
                </pic:pic>
              </a:graphicData>
            </a:graphic>
          </wp:inline>
        </w:drawing>
      </w:r>
    </w:p>
    <w:p w14:paraId="4EA278E1" w14:textId="22ECBFA8" w:rsidR="001703BA" w:rsidRDefault="001703BA" w:rsidP="001703BA">
      <w:pPr>
        <w:pStyle w:val="Caption"/>
        <w:jc w:val="center"/>
        <w:rPr>
          <w:color w:val="auto"/>
        </w:rPr>
      </w:pPr>
      <w:bookmarkStart w:id="840" w:name="_Toc135752153"/>
      <w:bookmarkStart w:id="841" w:name="_Toc137473523"/>
      <w:r w:rsidRPr="005A638E">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bookmarkStart w:id="842" w:name="_Toc135751661"/>
      <w:bookmarkEnd w:id="840"/>
      <w:bookmarkEnd w:id="841"/>
      <w:r w:rsidR="00657B4D">
        <w:rPr>
          <w:color w:val="auto"/>
        </w:rPr>
        <w:t>40. Kết quả câu truy vấn số 8 sử dụng công cụ PivotChart Excel</w:t>
      </w:r>
    </w:p>
    <w:p w14:paraId="4A042FF2" w14:textId="77777777" w:rsidR="001703BA" w:rsidRPr="002734CF" w:rsidRDefault="001703BA" w:rsidP="00B52CD8">
      <w:pPr>
        <w:pStyle w:val="Heading4"/>
        <w:numPr>
          <w:ilvl w:val="0"/>
          <w:numId w:val="15"/>
        </w:numPr>
        <w:spacing w:line="360" w:lineRule="auto"/>
        <w:ind w:left="432" w:hanging="432"/>
        <w:rPr>
          <w:b w:val="0"/>
          <w:bCs/>
          <w:i/>
          <w:iCs w:val="0"/>
        </w:rPr>
      </w:pPr>
      <w:r w:rsidRPr="002734CF">
        <w:rPr>
          <w:b w:val="0"/>
          <w:bCs/>
          <w:i/>
          <w:iCs w:val="0"/>
        </w:rPr>
        <w:lastRenderedPageBreak/>
        <w:t>Sử dụng công cụ Power BI</w:t>
      </w:r>
      <w:bookmarkEnd w:id="842"/>
    </w:p>
    <w:p w14:paraId="1DB03972" w14:textId="77777777" w:rsidR="001703BA" w:rsidRDefault="001703BA" w:rsidP="001703BA">
      <w:pPr>
        <w:rPr>
          <w:lang w:val="en-US"/>
        </w:rPr>
      </w:pPr>
      <w:r>
        <w:rPr>
          <w:noProof/>
        </w:rPr>
        <w:drawing>
          <wp:inline distT="0" distB="0" distL="0" distR="0" wp14:anchorId="7BEA3C47" wp14:editId="64177025">
            <wp:extent cx="6029325" cy="2495550"/>
            <wp:effectExtent l="0" t="0" r="9525" b="0"/>
            <wp:docPr id="1069324177" name="Picture 1069324177"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24177" name="Picture 1" descr="A picture containing text, screenshot, font, number&#10;&#10;Description automatically generated"/>
                    <pic:cNvPicPr/>
                  </pic:nvPicPr>
                  <pic:blipFill>
                    <a:blip r:embed="rId198"/>
                    <a:stretch>
                      <a:fillRect/>
                    </a:stretch>
                  </pic:blipFill>
                  <pic:spPr>
                    <a:xfrm>
                      <a:off x="0" y="0"/>
                      <a:ext cx="6029325" cy="2495550"/>
                    </a:xfrm>
                    <a:prstGeom prst="rect">
                      <a:avLst/>
                    </a:prstGeom>
                  </pic:spPr>
                </pic:pic>
              </a:graphicData>
            </a:graphic>
          </wp:inline>
        </w:drawing>
      </w:r>
    </w:p>
    <w:p w14:paraId="0C989EC9" w14:textId="00DA1EC5" w:rsidR="001703BA" w:rsidRDefault="001703BA" w:rsidP="002734CF">
      <w:pPr>
        <w:pStyle w:val="Caption"/>
        <w:spacing w:line="360" w:lineRule="auto"/>
        <w:jc w:val="center"/>
        <w:rPr>
          <w:color w:val="auto"/>
        </w:rPr>
      </w:pPr>
      <w:bookmarkStart w:id="843" w:name="_Toc135752154"/>
      <w:bookmarkStart w:id="844" w:name="_Toc137473524"/>
      <w:r w:rsidRPr="0097657E">
        <w:rPr>
          <w:color w:val="auto"/>
        </w:rPr>
        <w:t xml:space="preserve">Hình </w:t>
      </w:r>
      <w:r w:rsidRPr="0097657E">
        <w:rPr>
          <w:color w:val="auto"/>
        </w:rPr>
        <w:fldChar w:fldCharType="begin"/>
      </w:r>
      <w:r w:rsidRPr="0097657E">
        <w:rPr>
          <w:color w:val="auto"/>
        </w:rPr>
        <w:instrText xml:space="preserve"> STYLEREF 2 \s </w:instrText>
      </w:r>
      <w:r w:rsidRPr="0097657E">
        <w:rPr>
          <w:color w:val="auto"/>
        </w:rPr>
        <w:fldChar w:fldCharType="separate"/>
      </w:r>
      <w:r w:rsidR="000C0337">
        <w:rPr>
          <w:noProof/>
          <w:color w:val="auto"/>
        </w:rPr>
        <w:t>3.2</w:t>
      </w:r>
      <w:r w:rsidRPr="0097657E">
        <w:rPr>
          <w:color w:val="auto"/>
        </w:rPr>
        <w:fldChar w:fldCharType="end"/>
      </w:r>
      <w:r w:rsidRPr="0097657E">
        <w:rPr>
          <w:color w:val="auto"/>
        </w:rPr>
        <w:t>.</w:t>
      </w:r>
      <w:r w:rsidRPr="0097657E">
        <w:rPr>
          <w:color w:val="auto"/>
        </w:rPr>
        <w:fldChar w:fldCharType="begin"/>
      </w:r>
      <w:r w:rsidRPr="0097657E">
        <w:rPr>
          <w:color w:val="auto"/>
        </w:rPr>
        <w:instrText xml:space="preserve"> SEQ Hình \* ARABIC \s 2 </w:instrText>
      </w:r>
      <w:r w:rsidRPr="0097657E">
        <w:rPr>
          <w:color w:val="auto"/>
        </w:rPr>
        <w:fldChar w:fldCharType="separate"/>
      </w:r>
      <w:ins w:id="845" w:author="Nguyễn Thị Kim Liên" w:date="2023-07-04T20:51:00Z">
        <w:r w:rsidR="000C0337">
          <w:rPr>
            <w:noProof/>
            <w:color w:val="auto"/>
          </w:rPr>
          <w:t>35</w:t>
        </w:r>
      </w:ins>
      <w:del w:id="846" w:author="Nguyễn Thị Kim Liên" w:date="2023-07-04T20:51:00Z">
        <w:r w:rsidRPr="0097657E" w:rsidDel="000C0337">
          <w:rPr>
            <w:noProof/>
            <w:color w:val="auto"/>
          </w:rPr>
          <w:delText>41</w:delText>
        </w:r>
      </w:del>
      <w:r w:rsidRPr="0097657E">
        <w:rPr>
          <w:color w:val="auto"/>
        </w:rPr>
        <w:fldChar w:fldCharType="end"/>
      </w:r>
      <w:r w:rsidRPr="0097657E">
        <w:rPr>
          <w:color w:val="auto"/>
        </w:rPr>
        <w:t>.. Kết quả câu truy vấn số 8 sử dụng công cụ Power BI</w:t>
      </w:r>
      <w:bookmarkEnd w:id="843"/>
      <w:bookmarkEnd w:id="844"/>
    </w:p>
    <w:p w14:paraId="4C7ACE9E" w14:textId="2FA10EB1" w:rsidR="003B47C1" w:rsidRPr="003B47C1" w:rsidRDefault="003B47C1" w:rsidP="00765964">
      <w:pPr>
        <w:spacing w:line="360" w:lineRule="auto"/>
        <w:rPr>
          <w:lang w:val="en-US"/>
        </w:rPr>
      </w:pPr>
      <w:r>
        <w:rPr>
          <w:lang w:val="en-US"/>
        </w:rPr>
        <w:t>Từ kết quả trên ta có thể thấy</w:t>
      </w:r>
      <w:r w:rsidR="00867A34">
        <w:rPr>
          <w:lang w:val="en-US"/>
        </w:rPr>
        <w:t xml:space="preserve"> top 5 </w:t>
      </w:r>
      <w:r w:rsidR="008134BB">
        <w:rPr>
          <w:lang w:val="en-US"/>
        </w:rPr>
        <w:t>sản phẩm có doanh số bán hàng cao nhất</w:t>
      </w:r>
      <w:r>
        <w:rPr>
          <w:lang w:val="en-US"/>
        </w:rPr>
        <w:t xml:space="preserve"> </w:t>
      </w:r>
      <w:r w:rsidR="008134BB">
        <w:rPr>
          <w:lang w:val="en-US"/>
        </w:rPr>
        <w:t xml:space="preserve">cụ thể </w:t>
      </w:r>
      <w:r w:rsidR="00867A34">
        <w:rPr>
          <w:lang w:val="en-US"/>
        </w:rPr>
        <w:t>TITOS HANDMADE VODKA là rượu có doanh số bán hàng cao nhất với doanh số là</w:t>
      </w:r>
      <w:r w:rsidR="00765964">
        <w:rPr>
          <w:lang w:val="en-US"/>
        </w:rPr>
        <w:t xml:space="preserve"> 712,190.64 Dollars</w:t>
      </w:r>
    </w:p>
    <w:p w14:paraId="56104CBA" w14:textId="77777777" w:rsidR="001703BA" w:rsidRDefault="001703BA" w:rsidP="002734CF">
      <w:pPr>
        <w:pStyle w:val="Cu"/>
        <w:spacing w:line="360" w:lineRule="auto"/>
      </w:pPr>
      <w:bookmarkStart w:id="847" w:name="_Toc135751662"/>
      <w:r>
        <w:t>Cho biết các sản phẩm có doanh số bán hàng lớn hơn 100,000 đô.</w:t>
      </w:r>
      <w:bookmarkEnd w:id="847"/>
    </w:p>
    <w:p w14:paraId="4A5C4EE4" w14:textId="77777777" w:rsidR="001703BA" w:rsidRDefault="001703BA" w:rsidP="00B52CD8">
      <w:pPr>
        <w:pStyle w:val="Heading4"/>
        <w:numPr>
          <w:ilvl w:val="0"/>
          <w:numId w:val="18"/>
        </w:numPr>
        <w:spacing w:line="360" w:lineRule="auto"/>
        <w:ind w:left="432" w:hanging="432"/>
        <w:rPr>
          <w:b w:val="0"/>
          <w:bCs/>
          <w:i/>
          <w:iCs w:val="0"/>
          <w:lang w:val="en-US"/>
        </w:rPr>
      </w:pPr>
      <w:bookmarkStart w:id="848" w:name="_Toc135751663"/>
      <w:r w:rsidRPr="002734CF">
        <w:rPr>
          <w:b w:val="0"/>
          <w:bCs/>
          <w:i/>
          <w:iCs w:val="0"/>
          <w:lang w:val="en-US"/>
        </w:rPr>
        <w:t>a) Sử dụng công cụ SSAS</w:t>
      </w:r>
      <w:bookmarkEnd w:id="848"/>
    </w:p>
    <w:p w14:paraId="69DCDDBB" w14:textId="5B6F1356" w:rsidR="0016306D" w:rsidRDefault="0016306D" w:rsidP="0016306D">
      <w:pPr>
        <w:rPr>
          <w:lang w:val="en-US"/>
        </w:rPr>
      </w:pPr>
      <w:r>
        <w:rPr>
          <w:lang w:val="en-US"/>
        </w:rPr>
        <w:t>Tạo name set có tên [DOANH THU LON HON 100000].</w:t>
      </w:r>
    </w:p>
    <w:p w14:paraId="4112E481" w14:textId="0E5951E1" w:rsidR="0016306D" w:rsidRPr="0016306D" w:rsidRDefault="00F9428E" w:rsidP="0016306D">
      <w:pPr>
        <w:rPr>
          <w:lang w:val="en-US"/>
        </w:rPr>
      </w:pPr>
      <w:r>
        <w:rPr>
          <w:noProof/>
        </w:rPr>
        <w:drawing>
          <wp:inline distT="0" distB="0" distL="0" distR="0" wp14:anchorId="13A6CB68" wp14:editId="1FF0D96A">
            <wp:extent cx="6229350" cy="751205"/>
            <wp:effectExtent l="0" t="0" r="0" b="0"/>
            <wp:docPr id="75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31" name=""/>
                    <pic:cNvPicPr/>
                  </pic:nvPicPr>
                  <pic:blipFill>
                    <a:blip r:embed="rId199"/>
                    <a:stretch>
                      <a:fillRect/>
                    </a:stretch>
                  </pic:blipFill>
                  <pic:spPr>
                    <a:xfrm>
                      <a:off x="0" y="0"/>
                      <a:ext cx="6229350" cy="751205"/>
                    </a:xfrm>
                    <a:prstGeom prst="rect">
                      <a:avLst/>
                    </a:prstGeom>
                  </pic:spPr>
                </pic:pic>
              </a:graphicData>
            </a:graphic>
          </wp:inline>
        </w:drawing>
      </w:r>
    </w:p>
    <w:p w14:paraId="524B5A11" w14:textId="77777777" w:rsidR="001703BA" w:rsidRDefault="001703BA" w:rsidP="001703BA">
      <w:pPr>
        <w:rPr>
          <w:lang w:val="en-US"/>
        </w:rPr>
      </w:pPr>
      <w:r>
        <w:rPr>
          <w:noProof/>
        </w:rPr>
        <w:lastRenderedPageBreak/>
        <w:drawing>
          <wp:inline distT="0" distB="0" distL="0" distR="0" wp14:anchorId="72361B1F" wp14:editId="20BB72BE">
            <wp:extent cx="5943600" cy="4069080"/>
            <wp:effectExtent l="0" t="0" r="0" b="7620"/>
            <wp:docPr id="2072109755" name="Picture 20721097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09755" name="Picture 1" descr="A screenshot of a computer&#10;&#10;Description automatically generated"/>
                    <pic:cNvPicPr/>
                  </pic:nvPicPr>
                  <pic:blipFill>
                    <a:blip r:embed="rId200"/>
                    <a:stretch>
                      <a:fillRect/>
                    </a:stretch>
                  </pic:blipFill>
                  <pic:spPr>
                    <a:xfrm>
                      <a:off x="0" y="0"/>
                      <a:ext cx="5943600" cy="4069080"/>
                    </a:xfrm>
                    <a:prstGeom prst="rect">
                      <a:avLst/>
                    </a:prstGeom>
                  </pic:spPr>
                </pic:pic>
              </a:graphicData>
            </a:graphic>
          </wp:inline>
        </w:drawing>
      </w:r>
    </w:p>
    <w:p w14:paraId="2FCB24D4" w14:textId="2223A9E3" w:rsidR="001703BA" w:rsidRPr="00706BA8" w:rsidRDefault="001703BA" w:rsidP="001703BA">
      <w:pPr>
        <w:pStyle w:val="Caption"/>
        <w:jc w:val="center"/>
        <w:rPr>
          <w:color w:val="auto"/>
        </w:rPr>
      </w:pPr>
      <w:bookmarkStart w:id="849" w:name="_Toc135752155"/>
      <w:bookmarkStart w:id="850" w:name="_Toc137473525"/>
      <w:r w:rsidRPr="00706BA8">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851" w:author="Nguyễn Thị Kim Liên" w:date="2023-07-04T20:51:00Z">
        <w:r w:rsidR="000C0337">
          <w:rPr>
            <w:noProof/>
            <w:color w:val="auto"/>
          </w:rPr>
          <w:t>36</w:t>
        </w:r>
      </w:ins>
      <w:del w:id="852" w:author="Nguyễn Thị Kim Liên" w:date="2023-07-04T20:51:00Z">
        <w:r w:rsidDel="000C0337">
          <w:rPr>
            <w:noProof/>
            <w:color w:val="auto"/>
          </w:rPr>
          <w:delText>42</w:delText>
        </w:r>
      </w:del>
      <w:r>
        <w:rPr>
          <w:color w:val="auto"/>
        </w:rPr>
        <w:fldChar w:fldCharType="end"/>
      </w:r>
      <w:r w:rsidRPr="00706BA8">
        <w:rPr>
          <w:color w:val="auto"/>
        </w:rPr>
        <w:t>. Kết quả câu truy vấn số 9 sử dụng công cụ SSAS</w:t>
      </w:r>
      <w:bookmarkEnd w:id="849"/>
      <w:bookmarkEnd w:id="850"/>
    </w:p>
    <w:p w14:paraId="1F50AD03" w14:textId="77777777" w:rsidR="001703BA" w:rsidRDefault="001703BA" w:rsidP="001703BA">
      <w:pPr>
        <w:rPr>
          <w:lang w:val="en-US"/>
        </w:rPr>
      </w:pPr>
    </w:p>
    <w:p w14:paraId="750A1751" w14:textId="77777777" w:rsidR="001703BA" w:rsidRPr="002734CF" w:rsidRDefault="001703BA" w:rsidP="00B52CD8">
      <w:pPr>
        <w:pStyle w:val="Heading4"/>
        <w:numPr>
          <w:ilvl w:val="0"/>
          <w:numId w:val="18"/>
        </w:numPr>
        <w:spacing w:line="360" w:lineRule="auto"/>
        <w:ind w:left="432" w:hanging="432"/>
        <w:rPr>
          <w:b w:val="0"/>
          <w:bCs/>
          <w:i/>
          <w:iCs w:val="0"/>
          <w:lang w:val="en-US"/>
        </w:rPr>
      </w:pPr>
      <w:bookmarkStart w:id="853" w:name="_Toc135751664"/>
      <w:r w:rsidRPr="002734CF">
        <w:rPr>
          <w:b w:val="0"/>
          <w:bCs/>
          <w:i/>
          <w:iCs w:val="0"/>
          <w:lang w:val="en-US"/>
        </w:rPr>
        <w:t>b) Sử dụng ngôn ngữ MDX</w:t>
      </w:r>
      <w:bookmarkEnd w:id="853"/>
    </w:p>
    <w:p w14:paraId="1F2D665B" w14:textId="77777777" w:rsidR="001703BA" w:rsidRDefault="001703BA" w:rsidP="001703BA">
      <w:pPr>
        <w:keepNext/>
      </w:pPr>
      <w:r>
        <w:rPr>
          <w:noProof/>
        </w:rPr>
        <w:drawing>
          <wp:inline distT="0" distB="0" distL="0" distR="0" wp14:anchorId="522DADE0" wp14:editId="3D7455D3">
            <wp:extent cx="6229350" cy="3626485"/>
            <wp:effectExtent l="0" t="0" r="0" b="0"/>
            <wp:docPr id="1822746057" name="Picture 18227460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46057" name="Picture 1" descr="A screenshot of a computer&#10;&#10;Description automatically generated with medium confidence"/>
                    <pic:cNvPicPr/>
                  </pic:nvPicPr>
                  <pic:blipFill>
                    <a:blip r:embed="rId201">
                      <a:extLst>
                        <a:ext uri="{28A0092B-C50C-407E-A947-70E740481C1C}">
                          <a14:useLocalDpi xmlns:a14="http://schemas.microsoft.com/office/drawing/2010/main" val="0"/>
                        </a:ext>
                      </a:extLst>
                    </a:blip>
                    <a:stretch>
                      <a:fillRect/>
                    </a:stretch>
                  </pic:blipFill>
                  <pic:spPr>
                    <a:xfrm>
                      <a:off x="0" y="0"/>
                      <a:ext cx="6229350" cy="3626485"/>
                    </a:xfrm>
                    <a:prstGeom prst="rect">
                      <a:avLst/>
                    </a:prstGeom>
                  </pic:spPr>
                </pic:pic>
              </a:graphicData>
            </a:graphic>
          </wp:inline>
        </w:drawing>
      </w:r>
    </w:p>
    <w:p w14:paraId="2BBC6223" w14:textId="2045BE3E" w:rsidR="001703BA" w:rsidRDefault="001703BA" w:rsidP="001703BA">
      <w:pPr>
        <w:pStyle w:val="Caption"/>
        <w:jc w:val="center"/>
        <w:rPr>
          <w:color w:val="auto"/>
        </w:rPr>
      </w:pPr>
      <w:bookmarkStart w:id="854" w:name="_Toc135752156"/>
      <w:bookmarkStart w:id="855" w:name="_Toc137473526"/>
      <w:r w:rsidRPr="003A1033">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856" w:author="Nguyễn Thị Kim Liên" w:date="2023-07-04T20:51:00Z">
        <w:r w:rsidR="000C0337">
          <w:rPr>
            <w:noProof/>
            <w:color w:val="auto"/>
          </w:rPr>
          <w:t>37</w:t>
        </w:r>
      </w:ins>
      <w:del w:id="857" w:author="Nguyễn Thị Kim Liên" w:date="2023-07-04T20:51:00Z">
        <w:r w:rsidDel="000C0337">
          <w:rPr>
            <w:noProof/>
            <w:color w:val="auto"/>
          </w:rPr>
          <w:delText>43</w:delText>
        </w:r>
      </w:del>
      <w:r>
        <w:rPr>
          <w:color w:val="auto"/>
        </w:rPr>
        <w:fldChar w:fldCharType="end"/>
      </w:r>
      <w:r w:rsidRPr="003A1033">
        <w:rPr>
          <w:color w:val="auto"/>
        </w:rPr>
        <w:t xml:space="preserve"> Kết quả câu truy vấn số 9 sử dụng ngôn ngữ MDX</w:t>
      </w:r>
      <w:bookmarkEnd w:id="854"/>
      <w:bookmarkEnd w:id="855"/>
    </w:p>
    <w:p w14:paraId="750DB194" w14:textId="77777777" w:rsidR="001703BA" w:rsidRDefault="001703BA" w:rsidP="001703BA">
      <w:pPr>
        <w:keepNext/>
      </w:pPr>
      <w:r>
        <w:rPr>
          <w:noProof/>
        </w:rPr>
        <w:lastRenderedPageBreak/>
        <w:drawing>
          <wp:inline distT="0" distB="0" distL="0" distR="0" wp14:anchorId="330D4543" wp14:editId="1F26EB5E">
            <wp:extent cx="6229350" cy="1576070"/>
            <wp:effectExtent l="0" t="0" r="0" b="5080"/>
            <wp:docPr id="429836956" name="Picture 42983695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36956" name="Picture 1" descr="A screenshot of a computer&#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6229350" cy="1576070"/>
                    </a:xfrm>
                    <a:prstGeom prst="rect">
                      <a:avLst/>
                    </a:prstGeom>
                  </pic:spPr>
                </pic:pic>
              </a:graphicData>
            </a:graphic>
          </wp:inline>
        </w:drawing>
      </w:r>
    </w:p>
    <w:p w14:paraId="296264F1" w14:textId="0F9F3C60" w:rsidR="001703BA" w:rsidRDefault="001703BA" w:rsidP="001703BA">
      <w:pPr>
        <w:pStyle w:val="Caption"/>
        <w:jc w:val="center"/>
        <w:rPr>
          <w:color w:val="auto"/>
        </w:rPr>
      </w:pPr>
      <w:bookmarkStart w:id="858" w:name="_Toc135752157"/>
      <w:bookmarkStart w:id="859" w:name="_Toc137473527"/>
      <w:r w:rsidRPr="00EA73A9">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bookmarkStart w:id="860" w:name="_Toc135751665"/>
      <w:bookmarkEnd w:id="858"/>
      <w:bookmarkEnd w:id="859"/>
      <w:r w:rsidR="00830E5F">
        <w:rPr>
          <w:color w:val="auto"/>
        </w:rPr>
        <w:t>44. Kết quả câu truy vấn số 9 ở dạng pivot sử dụng ngôn ngữ MDX</w:t>
      </w:r>
    </w:p>
    <w:p w14:paraId="3EC733DD" w14:textId="223CB161" w:rsidR="001703BA" w:rsidRPr="00ED7B31" w:rsidRDefault="00ED7B31" w:rsidP="00B52CD8">
      <w:pPr>
        <w:pStyle w:val="Heading4"/>
        <w:numPr>
          <w:ilvl w:val="0"/>
          <w:numId w:val="18"/>
        </w:numPr>
        <w:spacing w:line="360" w:lineRule="auto"/>
        <w:ind w:left="432" w:hanging="432"/>
        <w:rPr>
          <w:b w:val="0"/>
          <w:bCs/>
          <w:i/>
          <w:iCs w:val="0"/>
        </w:rPr>
      </w:pPr>
      <w:r>
        <w:rPr>
          <w:b w:val="0"/>
          <w:bCs/>
          <w:i/>
          <w:iCs w:val="0"/>
          <w:lang w:val="en-US"/>
        </w:rPr>
        <w:t>c</w:t>
      </w:r>
      <w:r w:rsidR="001703BA" w:rsidRPr="00ED7B31">
        <w:rPr>
          <w:b w:val="0"/>
          <w:bCs/>
          <w:i/>
          <w:iCs w:val="0"/>
          <w:lang w:val="en-US"/>
        </w:rPr>
        <w:t xml:space="preserve">) </w:t>
      </w:r>
      <w:r w:rsidR="001703BA" w:rsidRPr="00ED7B31">
        <w:rPr>
          <w:b w:val="0"/>
          <w:bCs/>
          <w:i/>
          <w:iCs w:val="0"/>
        </w:rPr>
        <w:t>Sử dụng Pivot Excel</w:t>
      </w:r>
      <w:bookmarkEnd w:id="860"/>
    </w:p>
    <w:p w14:paraId="7B1D759B" w14:textId="77777777" w:rsidR="001703BA" w:rsidRDefault="001703BA" w:rsidP="001703BA">
      <w:pPr>
        <w:keepNext/>
      </w:pPr>
      <w:r>
        <w:rPr>
          <w:noProof/>
        </w:rPr>
        <w:drawing>
          <wp:inline distT="0" distB="0" distL="0" distR="0" wp14:anchorId="33202853" wp14:editId="73B7D450">
            <wp:extent cx="6229350" cy="3006090"/>
            <wp:effectExtent l="0" t="0" r="0" b="3810"/>
            <wp:docPr id="152937911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79114" name="Picture 1" descr="A screenshot of a computer&#10;&#10;Description automatically generated with medium confidence"/>
                    <pic:cNvPicPr/>
                  </pic:nvPicPr>
                  <pic:blipFill>
                    <a:blip r:embed="rId203">
                      <a:extLst>
                        <a:ext uri="{28A0092B-C50C-407E-A947-70E740481C1C}">
                          <a14:useLocalDpi xmlns:a14="http://schemas.microsoft.com/office/drawing/2010/main" val="0"/>
                        </a:ext>
                      </a:extLst>
                    </a:blip>
                    <a:stretch>
                      <a:fillRect/>
                    </a:stretch>
                  </pic:blipFill>
                  <pic:spPr>
                    <a:xfrm>
                      <a:off x="0" y="0"/>
                      <a:ext cx="6229350" cy="3006090"/>
                    </a:xfrm>
                    <a:prstGeom prst="rect">
                      <a:avLst/>
                    </a:prstGeom>
                  </pic:spPr>
                </pic:pic>
              </a:graphicData>
            </a:graphic>
          </wp:inline>
        </w:drawing>
      </w:r>
    </w:p>
    <w:p w14:paraId="3435B0B9" w14:textId="718D223C" w:rsidR="001703BA" w:rsidRPr="00897D3E" w:rsidRDefault="001703BA" w:rsidP="001703BA">
      <w:pPr>
        <w:pStyle w:val="Caption"/>
        <w:jc w:val="center"/>
        <w:rPr>
          <w:color w:val="auto"/>
        </w:rPr>
      </w:pPr>
      <w:bookmarkStart w:id="861" w:name="_Toc135752158"/>
      <w:bookmarkStart w:id="862" w:name="_Toc137473528"/>
      <w:r w:rsidRPr="00897D3E">
        <w:rPr>
          <w:color w:val="auto"/>
        </w:rPr>
        <w:t xml:space="preserve">Hình </w:t>
      </w:r>
      <w:r w:rsidRPr="00897D3E">
        <w:rPr>
          <w:color w:val="auto"/>
        </w:rPr>
        <w:fldChar w:fldCharType="begin"/>
      </w:r>
      <w:r w:rsidRPr="00897D3E">
        <w:rPr>
          <w:color w:val="auto"/>
        </w:rPr>
        <w:instrText xml:space="preserve"> STYLEREF 2 \s </w:instrText>
      </w:r>
      <w:r w:rsidRPr="00897D3E">
        <w:rPr>
          <w:color w:val="auto"/>
        </w:rPr>
        <w:fldChar w:fldCharType="separate"/>
      </w:r>
      <w:r w:rsidR="000C0337">
        <w:rPr>
          <w:noProof/>
          <w:color w:val="auto"/>
        </w:rPr>
        <w:t>3.2</w:t>
      </w:r>
      <w:r w:rsidRPr="00897D3E">
        <w:rPr>
          <w:color w:val="auto"/>
        </w:rPr>
        <w:fldChar w:fldCharType="end"/>
      </w:r>
      <w:r w:rsidRPr="00897D3E">
        <w:rPr>
          <w:color w:val="auto"/>
        </w:rPr>
        <w:t>.</w:t>
      </w:r>
      <w:bookmarkEnd w:id="861"/>
      <w:bookmarkEnd w:id="862"/>
      <w:r w:rsidR="00830E5F">
        <w:rPr>
          <w:color w:val="auto"/>
        </w:rPr>
        <w:t xml:space="preserve">45. </w:t>
      </w:r>
      <w:r w:rsidR="00830E5F" w:rsidRPr="003A1033">
        <w:rPr>
          <w:color w:val="auto"/>
        </w:rPr>
        <w:t>Kết quả câu truy vấn số 9 sử dụng Pivot</w:t>
      </w:r>
      <w:r w:rsidR="00830E5F">
        <w:rPr>
          <w:color w:val="auto"/>
        </w:rPr>
        <w:t xml:space="preserve">Table </w:t>
      </w:r>
      <w:r w:rsidR="00830E5F" w:rsidRPr="003A1033">
        <w:rPr>
          <w:color w:val="auto"/>
        </w:rPr>
        <w:t>Excel</w:t>
      </w:r>
    </w:p>
    <w:p w14:paraId="0AC974F7" w14:textId="77777777" w:rsidR="001703BA" w:rsidRDefault="001703BA" w:rsidP="001703BA">
      <w:pPr>
        <w:keepNext/>
      </w:pPr>
      <w:r>
        <w:rPr>
          <w:noProof/>
          <w:lang w:val="en-US"/>
        </w:rPr>
        <w:lastRenderedPageBreak/>
        <w:drawing>
          <wp:inline distT="0" distB="0" distL="0" distR="0" wp14:anchorId="6E58EAEF" wp14:editId="6439C5FD">
            <wp:extent cx="6229350" cy="6499225"/>
            <wp:effectExtent l="0" t="0" r="0" b="0"/>
            <wp:docPr id="1204737826" name="Picture 120473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37826" name="Picture 1204737826"/>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6229350" cy="6499225"/>
                    </a:xfrm>
                    <a:prstGeom prst="rect">
                      <a:avLst/>
                    </a:prstGeom>
                  </pic:spPr>
                </pic:pic>
              </a:graphicData>
            </a:graphic>
          </wp:inline>
        </w:drawing>
      </w:r>
    </w:p>
    <w:p w14:paraId="6D98CD58" w14:textId="72CD1A8F" w:rsidR="001703BA" w:rsidRPr="003A1033" w:rsidRDefault="001703BA" w:rsidP="001703BA">
      <w:pPr>
        <w:pStyle w:val="Caption"/>
        <w:jc w:val="center"/>
        <w:rPr>
          <w:color w:val="auto"/>
        </w:rPr>
      </w:pPr>
      <w:bookmarkStart w:id="863" w:name="_Toc135752159"/>
      <w:bookmarkStart w:id="864" w:name="_Toc137473529"/>
      <w:r w:rsidRPr="003A1033">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865" w:author="Nguyễn Thị Kim Liên" w:date="2023-07-04T20:51:00Z">
        <w:r w:rsidR="000C0337">
          <w:rPr>
            <w:noProof/>
            <w:color w:val="auto"/>
          </w:rPr>
          <w:t>38</w:t>
        </w:r>
      </w:ins>
      <w:del w:id="866" w:author="Nguyễn Thị Kim Liên" w:date="2023-07-04T20:51:00Z">
        <w:r w:rsidDel="000C0337">
          <w:rPr>
            <w:noProof/>
            <w:color w:val="auto"/>
          </w:rPr>
          <w:delText>46</w:delText>
        </w:r>
      </w:del>
      <w:r>
        <w:rPr>
          <w:color w:val="auto"/>
        </w:rPr>
        <w:fldChar w:fldCharType="end"/>
      </w:r>
      <w:r w:rsidRPr="003A1033">
        <w:rPr>
          <w:color w:val="auto"/>
        </w:rPr>
        <w:t xml:space="preserve"> Kết quả câu truy vấn số 9 sử dụng PivotChart Excel</w:t>
      </w:r>
      <w:bookmarkEnd w:id="863"/>
      <w:bookmarkEnd w:id="864"/>
    </w:p>
    <w:p w14:paraId="1A0A89DB" w14:textId="77777777" w:rsidR="001703BA" w:rsidRDefault="001703BA" w:rsidP="001703BA">
      <w:pPr>
        <w:rPr>
          <w:lang w:val="en-US"/>
        </w:rPr>
      </w:pPr>
    </w:p>
    <w:p w14:paraId="215744CB" w14:textId="77777777" w:rsidR="001703BA" w:rsidRPr="00ED7B31" w:rsidRDefault="001703BA" w:rsidP="00B52CD8">
      <w:pPr>
        <w:pStyle w:val="Heading4"/>
        <w:numPr>
          <w:ilvl w:val="0"/>
          <w:numId w:val="18"/>
        </w:numPr>
        <w:spacing w:line="360" w:lineRule="auto"/>
        <w:ind w:left="432" w:hanging="432"/>
        <w:rPr>
          <w:b w:val="0"/>
          <w:bCs/>
          <w:i/>
          <w:iCs w:val="0"/>
          <w:lang w:val="en-US"/>
        </w:rPr>
      </w:pPr>
      <w:bookmarkStart w:id="867" w:name="_Toc135751666"/>
      <w:r w:rsidRPr="00ED7B31">
        <w:rPr>
          <w:b w:val="0"/>
          <w:bCs/>
          <w:i/>
          <w:iCs w:val="0"/>
          <w:lang w:val="en-US"/>
        </w:rPr>
        <w:lastRenderedPageBreak/>
        <w:t>d) Sử dụng công cụ Power BI</w:t>
      </w:r>
      <w:bookmarkEnd w:id="867"/>
    </w:p>
    <w:p w14:paraId="2BF6D5FF" w14:textId="77777777" w:rsidR="001703BA" w:rsidRDefault="001703BA" w:rsidP="001703BA">
      <w:pPr>
        <w:rPr>
          <w:lang w:val="en-US"/>
        </w:rPr>
      </w:pPr>
      <w:r>
        <w:rPr>
          <w:noProof/>
        </w:rPr>
        <w:drawing>
          <wp:inline distT="0" distB="0" distL="0" distR="0" wp14:anchorId="176D5BCC" wp14:editId="59674F44">
            <wp:extent cx="6229350" cy="3665855"/>
            <wp:effectExtent l="0" t="0" r="0" b="0"/>
            <wp:docPr id="1702390579" name="Picture 1702390579"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90579" name="Picture 1" descr="A picture containing text, screenshot, font, number&#10;&#10;Description automatically generated"/>
                    <pic:cNvPicPr/>
                  </pic:nvPicPr>
                  <pic:blipFill>
                    <a:blip r:embed="rId205"/>
                    <a:stretch>
                      <a:fillRect/>
                    </a:stretch>
                  </pic:blipFill>
                  <pic:spPr>
                    <a:xfrm>
                      <a:off x="0" y="0"/>
                      <a:ext cx="6229350" cy="3665855"/>
                    </a:xfrm>
                    <a:prstGeom prst="rect">
                      <a:avLst/>
                    </a:prstGeom>
                  </pic:spPr>
                </pic:pic>
              </a:graphicData>
            </a:graphic>
          </wp:inline>
        </w:drawing>
      </w:r>
    </w:p>
    <w:p w14:paraId="377C5E98" w14:textId="11AAB710" w:rsidR="001703BA" w:rsidRPr="00316EFD" w:rsidRDefault="001703BA" w:rsidP="001703BA">
      <w:pPr>
        <w:pStyle w:val="Caption"/>
        <w:jc w:val="center"/>
        <w:rPr>
          <w:color w:val="auto"/>
        </w:rPr>
      </w:pPr>
      <w:bookmarkStart w:id="868" w:name="_Toc135752160"/>
      <w:bookmarkStart w:id="869" w:name="_Toc137473530"/>
      <w:r w:rsidRPr="00316EFD">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870" w:author="Nguyễn Thị Kim Liên" w:date="2023-07-04T20:51:00Z">
        <w:r w:rsidR="000C0337">
          <w:rPr>
            <w:noProof/>
            <w:color w:val="auto"/>
          </w:rPr>
          <w:t>39</w:t>
        </w:r>
      </w:ins>
      <w:del w:id="871" w:author="Nguyễn Thị Kim Liên" w:date="2023-07-04T20:51:00Z">
        <w:r w:rsidDel="000C0337">
          <w:rPr>
            <w:noProof/>
            <w:color w:val="auto"/>
          </w:rPr>
          <w:delText>47</w:delText>
        </w:r>
      </w:del>
      <w:r>
        <w:rPr>
          <w:color w:val="auto"/>
        </w:rPr>
        <w:fldChar w:fldCharType="end"/>
      </w:r>
      <w:r w:rsidRPr="00316EFD">
        <w:rPr>
          <w:color w:val="auto"/>
        </w:rPr>
        <w:t>.Kết quả câu truy vấn số 9 sử dụng công cụ Power BI</w:t>
      </w:r>
      <w:bookmarkEnd w:id="868"/>
      <w:bookmarkEnd w:id="869"/>
    </w:p>
    <w:p w14:paraId="3945C795" w14:textId="3DD78F77" w:rsidR="001703BA" w:rsidRPr="00A003D6" w:rsidRDefault="00263AB8" w:rsidP="00263AB8">
      <w:pPr>
        <w:spacing w:line="360" w:lineRule="auto"/>
        <w:rPr>
          <w:lang w:val="en-US"/>
        </w:rPr>
      </w:pPr>
      <w:r>
        <w:rPr>
          <w:lang w:val="en-US"/>
        </w:rPr>
        <w:t>K</w:t>
      </w:r>
      <w:r w:rsidR="00413704">
        <w:rPr>
          <w:lang w:val="en-US"/>
        </w:rPr>
        <w:t xml:space="preserve">ết quả câu truy vấn cho ta biết </w:t>
      </w:r>
      <w:r>
        <w:rPr>
          <w:lang w:val="en-US"/>
        </w:rPr>
        <w:t>ID sản phẩm, tên sản phẩm và doanh số bán hàng cụ thể của từng sản phẩm có doanh số lớn hơn 100,000 dollas.</w:t>
      </w:r>
    </w:p>
    <w:p w14:paraId="45067B37" w14:textId="77777777" w:rsidR="001703BA" w:rsidRDefault="001703BA" w:rsidP="00ED7B31">
      <w:pPr>
        <w:pStyle w:val="Cu"/>
        <w:spacing w:line="360" w:lineRule="auto"/>
      </w:pPr>
      <w:bookmarkStart w:id="872" w:name="_Toc135751667"/>
      <w:r>
        <w:lastRenderedPageBreak/>
        <w:t>Sắp xếp các thành phố theo doanh số bán hàng giảm dần.</w:t>
      </w:r>
      <w:bookmarkEnd w:id="872"/>
    </w:p>
    <w:p w14:paraId="24B1CFE3" w14:textId="77777777" w:rsidR="001703BA" w:rsidRPr="00ED7B31" w:rsidRDefault="001703BA" w:rsidP="00B52CD8">
      <w:pPr>
        <w:pStyle w:val="Heading4"/>
        <w:numPr>
          <w:ilvl w:val="0"/>
          <w:numId w:val="20"/>
        </w:numPr>
        <w:spacing w:line="360" w:lineRule="auto"/>
        <w:ind w:left="432" w:hanging="432"/>
        <w:rPr>
          <w:b w:val="0"/>
          <w:bCs/>
          <w:i/>
          <w:iCs w:val="0"/>
          <w:lang w:val="en-US"/>
        </w:rPr>
      </w:pPr>
      <w:bookmarkStart w:id="873" w:name="_Toc135751668"/>
      <w:r w:rsidRPr="00ED7B31">
        <w:rPr>
          <w:b w:val="0"/>
          <w:bCs/>
          <w:i/>
          <w:iCs w:val="0"/>
          <w:lang w:val="en-US"/>
        </w:rPr>
        <w:t>a) Sử dụng công cụ SSAS</w:t>
      </w:r>
      <w:bookmarkEnd w:id="873"/>
    </w:p>
    <w:p w14:paraId="54810850" w14:textId="77777777" w:rsidR="001703BA" w:rsidRDefault="001703BA" w:rsidP="001703BA">
      <w:pPr>
        <w:rPr>
          <w:lang w:val="en-US"/>
        </w:rPr>
      </w:pPr>
      <w:r>
        <w:rPr>
          <w:noProof/>
        </w:rPr>
        <w:drawing>
          <wp:inline distT="0" distB="0" distL="0" distR="0" wp14:anchorId="6B58B958" wp14:editId="45CB5669">
            <wp:extent cx="5943600" cy="4218305"/>
            <wp:effectExtent l="0" t="0" r="0" b="0"/>
            <wp:docPr id="77893807" name="Picture 778938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3807" name="Picture 1" descr="A screenshot of a computer&#10;&#10;Description automatically generated"/>
                    <pic:cNvPicPr/>
                  </pic:nvPicPr>
                  <pic:blipFill>
                    <a:blip r:embed="rId206"/>
                    <a:stretch>
                      <a:fillRect/>
                    </a:stretch>
                  </pic:blipFill>
                  <pic:spPr>
                    <a:xfrm>
                      <a:off x="0" y="0"/>
                      <a:ext cx="5943600" cy="4218305"/>
                    </a:xfrm>
                    <a:prstGeom prst="rect">
                      <a:avLst/>
                    </a:prstGeom>
                  </pic:spPr>
                </pic:pic>
              </a:graphicData>
            </a:graphic>
          </wp:inline>
        </w:drawing>
      </w:r>
    </w:p>
    <w:p w14:paraId="7528BE86" w14:textId="2C0E6E0E" w:rsidR="001703BA" w:rsidRDefault="001703BA" w:rsidP="001703BA">
      <w:pPr>
        <w:pStyle w:val="Caption"/>
        <w:jc w:val="center"/>
        <w:rPr>
          <w:color w:val="auto"/>
        </w:rPr>
      </w:pPr>
      <w:bookmarkStart w:id="874" w:name="_Toc135752161"/>
      <w:bookmarkStart w:id="875" w:name="_Toc137473531"/>
      <w:r w:rsidRPr="00706BA8">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876" w:author="Nguyễn Thị Kim Liên" w:date="2023-07-04T20:51:00Z">
        <w:r w:rsidR="000C0337">
          <w:rPr>
            <w:noProof/>
            <w:color w:val="auto"/>
          </w:rPr>
          <w:t>40</w:t>
        </w:r>
      </w:ins>
      <w:del w:id="877" w:author="Nguyễn Thị Kim Liên" w:date="2023-07-04T20:51:00Z">
        <w:r w:rsidDel="000C0337">
          <w:rPr>
            <w:noProof/>
            <w:color w:val="auto"/>
          </w:rPr>
          <w:delText>48</w:delText>
        </w:r>
      </w:del>
      <w:r>
        <w:rPr>
          <w:color w:val="auto"/>
        </w:rPr>
        <w:fldChar w:fldCharType="end"/>
      </w:r>
      <w:r w:rsidRPr="00706BA8">
        <w:rPr>
          <w:color w:val="auto"/>
        </w:rPr>
        <w:t>. Kết quả câu truy vấn số 10 sử dụng công cụ SSAS</w:t>
      </w:r>
      <w:bookmarkEnd w:id="874"/>
      <w:bookmarkEnd w:id="875"/>
    </w:p>
    <w:p w14:paraId="3722163D" w14:textId="77777777" w:rsidR="001703BA" w:rsidRPr="00ED7B31" w:rsidRDefault="001703BA" w:rsidP="00B52CD8">
      <w:pPr>
        <w:pStyle w:val="Heading4"/>
        <w:numPr>
          <w:ilvl w:val="0"/>
          <w:numId w:val="18"/>
        </w:numPr>
        <w:spacing w:line="360" w:lineRule="auto"/>
        <w:ind w:left="432" w:hanging="432"/>
        <w:rPr>
          <w:b w:val="0"/>
          <w:bCs/>
          <w:i/>
          <w:iCs w:val="0"/>
          <w:lang w:val="en-US"/>
        </w:rPr>
      </w:pPr>
      <w:bookmarkStart w:id="878" w:name="_Toc135751669"/>
      <w:r w:rsidRPr="00ED7B31">
        <w:rPr>
          <w:b w:val="0"/>
          <w:bCs/>
          <w:i/>
          <w:iCs w:val="0"/>
          <w:lang w:val="en-US"/>
        </w:rPr>
        <w:lastRenderedPageBreak/>
        <w:t>b) Sử dụng ngôn ngữ MDX</w:t>
      </w:r>
      <w:bookmarkEnd w:id="878"/>
    </w:p>
    <w:p w14:paraId="31BBE9DE" w14:textId="77777777" w:rsidR="001703BA" w:rsidRDefault="001703BA" w:rsidP="001703BA">
      <w:pPr>
        <w:keepNext/>
      </w:pPr>
      <w:r>
        <w:rPr>
          <w:noProof/>
        </w:rPr>
        <w:drawing>
          <wp:inline distT="0" distB="0" distL="0" distR="0" wp14:anchorId="24BED449" wp14:editId="47E2BBB4">
            <wp:extent cx="6229350" cy="4232910"/>
            <wp:effectExtent l="0" t="0" r="0" b="0"/>
            <wp:docPr id="1199080471" name="Picture 11990804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80471" name="Picture 1" descr="A screenshot of a computer&#10;&#10;Description automatically generated with medium confidence"/>
                    <pic:cNvPicPr/>
                  </pic:nvPicPr>
                  <pic:blipFill>
                    <a:blip r:embed="rId207">
                      <a:extLst>
                        <a:ext uri="{28A0092B-C50C-407E-A947-70E740481C1C}">
                          <a14:useLocalDpi xmlns:a14="http://schemas.microsoft.com/office/drawing/2010/main" val="0"/>
                        </a:ext>
                      </a:extLst>
                    </a:blip>
                    <a:stretch>
                      <a:fillRect/>
                    </a:stretch>
                  </pic:blipFill>
                  <pic:spPr>
                    <a:xfrm>
                      <a:off x="0" y="0"/>
                      <a:ext cx="6229350" cy="4232910"/>
                    </a:xfrm>
                    <a:prstGeom prst="rect">
                      <a:avLst/>
                    </a:prstGeom>
                  </pic:spPr>
                </pic:pic>
              </a:graphicData>
            </a:graphic>
          </wp:inline>
        </w:drawing>
      </w:r>
    </w:p>
    <w:p w14:paraId="1107BCF9" w14:textId="713184B8" w:rsidR="001703BA" w:rsidRPr="00955BC6" w:rsidRDefault="001703BA" w:rsidP="001703BA">
      <w:pPr>
        <w:pStyle w:val="Caption"/>
        <w:jc w:val="center"/>
        <w:rPr>
          <w:color w:val="auto"/>
        </w:rPr>
      </w:pPr>
      <w:bookmarkStart w:id="879" w:name="_Toc135752162"/>
      <w:bookmarkStart w:id="880" w:name="_Toc137473532"/>
      <w:r w:rsidRPr="00955BC6">
        <w:rPr>
          <w:color w:val="auto"/>
        </w:rPr>
        <w:t xml:space="preserve">Hình </w:t>
      </w:r>
      <w:r w:rsidRPr="00955BC6">
        <w:rPr>
          <w:color w:val="auto"/>
        </w:rPr>
        <w:fldChar w:fldCharType="begin"/>
      </w:r>
      <w:r w:rsidRPr="00955BC6">
        <w:rPr>
          <w:color w:val="auto"/>
        </w:rPr>
        <w:instrText xml:space="preserve"> STYLEREF 2 \s </w:instrText>
      </w:r>
      <w:r w:rsidRPr="00955BC6">
        <w:rPr>
          <w:color w:val="auto"/>
        </w:rPr>
        <w:fldChar w:fldCharType="separate"/>
      </w:r>
      <w:r w:rsidR="000C0337">
        <w:rPr>
          <w:noProof/>
          <w:color w:val="auto"/>
        </w:rPr>
        <w:t>3.2</w:t>
      </w:r>
      <w:r w:rsidRPr="00955BC6">
        <w:rPr>
          <w:color w:val="auto"/>
        </w:rPr>
        <w:fldChar w:fldCharType="end"/>
      </w:r>
      <w:r w:rsidRPr="00955BC6">
        <w:rPr>
          <w:color w:val="auto"/>
        </w:rPr>
        <w:t>.</w:t>
      </w:r>
      <w:r w:rsidRPr="00955BC6">
        <w:rPr>
          <w:color w:val="auto"/>
        </w:rPr>
        <w:fldChar w:fldCharType="begin"/>
      </w:r>
      <w:r w:rsidRPr="00955BC6">
        <w:rPr>
          <w:color w:val="auto"/>
        </w:rPr>
        <w:instrText xml:space="preserve"> SEQ Hình \* ARABIC \s 2 </w:instrText>
      </w:r>
      <w:r w:rsidRPr="00955BC6">
        <w:rPr>
          <w:color w:val="auto"/>
        </w:rPr>
        <w:fldChar w:fldCharType="separate"/>
      </w:r>
      <w:ins w:id="881" w:author="Nguyễn Thị Kim Liên" w:date="2023-07-04T20:51:00Z">
        <w:r w:rsidR="000C0337">
          <w:rPr>
            <w:noProof/>
            <w:color w:val="auto"/>
          </w:rPr>
          <w:t>41</w:t>
        </w:r>
      </w:ins>
      <w:del w:id="882" w:author="Nguyễn Thị Kim Liên" w:date="2023-07-04T20:51:00Z">
        <w:r w:rsidDel="000C0337">
          <w:rPr>
            <w:noProof/>
            <w:color w:val="auto"/>
          </w:rPr>
          <w:delText>49</w:delText>
        </w:r>
      </w:del>
      <w:r w:rsidRPr="00955BC6">
        <w:rPr>
          <w:color w:val="auto"/>
        </w:rPr>
        <w:fldChar w:fldCharType="end"/>
      </w:r>
      <w:r w:rsidRPr="00955BC6">
        <w:rPr>
          <w:color w:val="auto"/>
        </w:rPr>
        <w:t xml:space="preserve"> Kết quả câu truy vấn số 10 sử dụng ngôn ngữ MDX</w:t>
      </w:r>
      <w:bookmarkEnd w:id="879"/>
      <w:bookmarkEnd w:id="880"/>
    </w:p>
    <w:p w14:paraId="70E94F55" w14:textId="77777777" w:rsidR="001703BA" w:rsidRDefault="001703BA" w:rsidP="001703BA">
      <w:pPr>
        <w:keepNext/>
      </w:pPr>
      <w:r>
        <w:rPr>
          <w:noProof/>
        </w:rPr>
        <w:drawing>
          <wp:inline distT="0" distB="0" distL="0" distR="0" wp14:anchorId="6047B14B" wp14:editId="39698055">
            <wp:extent cx="6229350" cy="1525270"/>
            <wp:effectExtent l="0" t="0" r="0" b="0"/>
            <wp:docPr id="1960663228" name="Picture 19606632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663228" name="Picture 1" descr="A screenshot of a computer&#10;&#10;Description automatically generated with medium confidence"/>
                    <pic:cNvPicPr/>
                  </pic:nvPicPr>
                  <pic:blipFill>
                    <a:blip r:embed="rId208">
                      <a:extLst>
                        <a:ext uri="{28A0092B-C50C-407E-A947-70E740481C1C}">
                          <a14:useLocalDpi xmlns:a14="http://schemas.microsoft.com/office/drawing/2010/main" val="0"/>
                        </a:ext>
                      </a:extLst>
                    </a:blip>
                    <a:stretch>
                      <a:fillRect/>
                    </a:stretch>
                  </pic:blipFill>
                  <pic:spPr>
                    <a:xfrm>
                      <a:off x="0" y="0"/>
                      <a:ext cx="6229350" cy="1525270"/>
                    </a:xfrm>
                    <a:prstGeom prst="rect">
                      <a:avLst/>
                    </a:prstGeom>
                  </pic:spPr>
                </pic:pic>
              </a:graphicData>
            </a:graphic>
          </wp:inline>
        </w:drawing>
      </w:r>
    </w:p>
    <w:p w14:paraId="1925738E" w14:textId="1DFCB935" w:rsidR="001703BA" w:rsidRDefault="001703BA" w:rsidP="00ED7B31">
      <w:pPr>
        <w:pStyle w:val="Caption"/>
        <w:jc w:val="center"/>
      </w:pPr>
      <w:bookmarkStart w:id="883" w:name="_Toc135752163"/>
      <w:bookmarkStart w:id="884" w:name="_Toc137473533"/>
      <w:r w:rsidRPr="00283096">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sidR="00830E5F">
        <w:rPr>
          <w:color w:val="auto"/>
        </w:rPr>
        <w:t>50.</w:t>
      </w:r>
      <w:r w:rsidRPr="00283096">
        <w:rPr>
          <w:color w:val="auto"/>
        </w:rPr>
        <w:t xml:space="preserve"> Kết quả câu truy vấn số 10 ở dạng pivot sử dụng ngôn ngữ MDX</w:t>
      </w:r>
      <w:bookmarkEnd w:id="883"/>
      <w:bookmarkEnd w:id="884"/>
    </w:p>
    <w:p w14:paraId="4CCEC163" w14:textId="77777777" w:rsidR="001703BA" w:rsidRPr="00ED7B31" w:rsidRDefault="001703BA" w:rsidP="00B52CD8">
      <w:pPr>
        <w:pStyle w:val="Heading4"/>
        <w:numPr>
          <w:ilvl w:val="0"/>
          <w:numId w:val="18"/>
        </w:numPr>
        <w:spacing w:line="360" w:lineRule="auto"/>
        <w:ind w:left="432" w:hanging="432"/>
        <w:rPr>
          <w:b w:val="0"/>
          <w:bCs/>
          <w:i/>
          <w:iCs w:val="0"/>
          <w:lang w:val="en-US"/>
        </w:rPr>
      </w:pPr>
      <w:bookmarkStart w:id="885" w:name="_Toc135751671"/>
      <w:r w:rsidRPr="00ED7B31">
        <w:rPr>
          <w:b w:val="0"/>
          <w:bCs/>
          <w:i/>
          <w:iCs w:val="0"/>
          <w:lang w:val="en-US"/>
        </w:rPr>
        <w:lastRenderedPageBreak/>
        <w:t>c) Sử dụng công cụ Pivot Excel</w:t>
      </w:r>
    </w:p>
    <w:p w14:paraId="32DDD2A6" w14:textId="77777777" w:rsidR="001703BA" w:rsidRDefault="001703BA" w:rsidP="001703BA">
      <w:pPr>
        <w:keepNext/>
      </w:pPr>
      <w:r>
        <w:rPr>
          <w:noProof/>
        </w:rPr>
        <w:drawing>
          <wp:inline distT="0" distB="0" distL="0" distR="0" wp14:anchorId="1F6D20E9" wp14:editId="389450EE">
            <wp:extent cx="6229350" cy="3021965"/>
            <wp:effectExtent l="0" t="0" r="0" b="6985"/>
            <wp:docPr id="665587345" name="Picture 6655873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573164" name="Picture 1" descr="A screenshot of a computer&#10;&#10;Description automatically generated with medium confidence"/>
                    <pic:cNvPicPr/>
                  </pic:nvPicPr>
                  <pic:blipFill>
                    <a:blip r:embed="rId209">
                      <a:extLst>
                        <a:ext uri="{28A0092B-C50C-407E-A947-70E740481C1C}">
                          <a14:useLocalDpi xmlns:a14="http://schemas.microsoft.com/office/drawing/2010/main" val="0"/>
                        </a:ext>
                      </a:extLst>
                    </a:blip>
                    <a:stretch>
                      <a:fillRect/>
                    </a:stretch>
                  </pic:blipFill>
                  <pic:spPr>
                    <a:xfrm>
                      <a:off x="0" y="0"/>
                      <a:ext cx="6229350" cy="3021965"/>
                    </a:xfrm>
                    <a:prstGeom prst="rect">
                      <a:avLst/>
                    </a:prstGeom>
                  </pic:spPr>
                </pic:pic>
              </a:graphicData>
            </a:graphic>
          </wp:inline>
        </w:drawing>
      </w:r>
    </w:p>
    <w:p w14:paraId="7354B416" w14:textId="12127C39" w:rsidR="001703BA" w:rsidRPr="00ED7B31" w:rsidRDefault="001703BA" w:rsidP="00ED7B31">
      <w:pPr>
        <w:pStyle w:val="Caption"/>
        <w:jc w:val="center"/>
        <w:rPr>
          <w:color w:val="auto"/>
        </w:rPr>
      </w:pPr>
      <w:bookmarkStart w:id="886" w:name="_Toc137473534"/>
      <w:r w:rsidRPr="003A1033">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sidR="00830E5F">
        <w:rPr>
          <w:color w:val="auto"/>
        </w:rPr>
        <w:t>51.</w:t>
      </w:r>
      <w:r w:rsidRPr="003A1033">
        <w:rPr>
          <w:color w:val="auto"/>
        </w:rPr>
        <w:t xml:space="preserve"> Kết quả câu truy vấn số 10 sử dụng công cụ Pivot Excel</w:t>
      </w:r>
      <w:bookmarkEnd w:id="886"/>
    </w:p>
    <w:p w14:paraId="138D9B72" w14:textId="77777777" w:rsidR="001703BA" w:rsidRPr="00ED7B31" w:rsidRDefault="001703BA" w:rsidP="00B52CD8">
      <w:pPr>
        <w:pStyle w:val="Heading4"/>
        <w:numPr>
          <w:ilvl w:val="0"/>
          <w:numId w:val="18"/>
        </w:numPr>
        <w:spacing w:line="360" w:lineRule="auto"/>
        <w:ind w:left="432" w:hanging="432"/>
        <w:rPr>
          <w:b w:val="0"/>
          <w:bCs/>
          <w:i/>
          <w:iCs w:val="0"/>
          <w:lang w:val="en-US"/>
        </w:rPr>
      </w:pPr>
      <w:r w:rsidRPr="00ED7B31">
        <w:rPr>
          <w:b w:val="0"/>
          <w:bCs/>
          <w:i/>
          <w:iCs w:val="0"/>
          <w:lang w:val="en-US"/>
        </w:rPr>
        <w:t>d) Sử dụng công cụ Power BI</w:t>
      </w:r>
      <w:bookmarkEnd w:id="885"/>
    </w:p>
    <w:p w14:paraId="4A262499" w14:textId="77777777" w:rsidR="00830E5F" w:rsidRDefault="001703BA" w:rsidP="00830E5F">
      <w:pPr>
        <w:jc w:val="center"/>
        <w:rPr>
          <w:sz w:val="18"/>
          <w:szCs w:val="18"/>
          <w:lang w:val="en-US"/>
        </w:rPr>
      </w:pPr>
      <w:r w:rsidRPr="00FF0E1D">
        <w:rPr>
          <w:noProof/>
        </w:rPr>
        <w:drawing>
          <wp:inline distT="0" distB="0" distL="0" distR="0" wp14:anchorId="2CF17C79" wp14:editId="474108C5">
            <wp:extent cx="4371975" cy="4381500"/>
            <wp:effectExtent l="0" t="0" r="9525" b="0"/>
            <wp:docPr id="1918950266" name="Picture 19189502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50266" name="Picture 1" descr="A screenshot of a computer&#10;&#10;Description automatically generated with medium confidence"/>
                    <pic:cNvPicPr/>
                  </pic:nvPicPr>
                  <pic:blipFill>
                    <a:blip r:embed="rId210"/>
                    <a:stretch>
                      <a:fillRect/>
                    </a:stretch>
                  </pic:blipFill>
                  <pic:spPr>
                    <a:xfrm>
                      <a:off x="0" y="0"/>
                      <a:ext cx="4371975" cy="4381500"/>
                    </a:xfrm>
                    <a:prstGeom prst="rect">
                      <a:avLst/>
                    </a:prstGeom>
                  </pic:spPr>
                </pic:pic>
              </a:graphicData>
            </a:graphic>
          </wp:inline>
        </w:drawing>
      </w:r>
    </w:p>
    <w:p w14:paraId="6BBB9295" w14:textId="3A0F0369" w:rsidR="001703BA" w:rsidRDefault="00830E5F" w:rsidP="00830E5F">
      <w:pPr>
        <w:jc w:val="center"/>
        <w:rPr>
          <w:i/>
          <w:iCs/>
          <w:sz w:val="18"/>
          <w:szCs w:val="18"/>
          <w:lang w:val="en-US"/>
        </w:rPr>
      </w:pPr>
      <w:r w:rsidRPr="00830E5F">
        <w:rPr>
          <w:i/>
          <w:iCs/>
          <w:sz w:val="18"/>
          <w:szCs w:val="18"/>
          <w:lang w:val="en-US"/>
        </w:rPr>
        <w:t>Hình 3.2.5</w:t>
      </w:r>
      <w:r>
        <w:rPr>
          <w:i/>
          <w:iCs/>
          <w:sz w:val="18"/>
          <w:szCs w:val="18"/>
          <w:lang w:val="en-US"/>
        </w:rPr>
        <w:t>2</w:t>
      </w:r>
      <w:r w:rsidRPr="00830E5F">
        <w:rPr>
          <w:i/>
          <w:iCs/>
          <w:sz w:val="18"/>
          <w:szCs w:val="18"/>
          <w:lang w:val="en-US"/>
        </w:rPr>
        <w:t>. Kết quả câu truy vấn số 10 sử dụng công cụ Power BI</w:t>
      </w:r>
    </w:p>
    <w:p w14:paraId="662F87A6" w14:textId="17290D90" w:rsidR="00263AB8" w:rsidRPr="00263AB8" w:rsidRDefault="00263AB8" w:rsidP="00FF5CCE">
      <w:pPr>
        <w:spacing w:line="360" w:lineRule="auto"/>
        <w:rPr>
          <w:szCs w:val="26"/>
          <w:lang w:val="en-US"/>
        </w:rPr>
      </w:pPr>
      <w:r>
        <w:rPr>
          <w:szCs w:val="26"/>
          <w:lang w:val="en-US"/>
        </w:rPr>
        <w:lastRenderedPageBreak/>
        <w:t>Qua kết quả câu truy vấn trên, ta có thể biết được thành phố DES MOINES là thành ph</w:t>
      </w:r>
      <w:r w:rsidR="00E537D3">
        <w:rPr>
          <w:szCs w:val="26"/>
          <w:lang w:val="en-US"/>
        </w:rPr>
        <w:t>ố có doanh số bán hàng cao nhất</w:t>
      </w:r>
      <w:r w:rsidR="00FF5CCE">
        <w:rPr>
          <w:szCs w:val="26"/>
          <w:lang w:val="en-US"/>
        </w:rPr>
        <w:t>, kế tiếp là thành phố CEDAR RAPIDS với doanh số 1,799,537.60 dollars.</w:t>
      </w:r>
    </w:p>
    <w:p w14:paraId="15F35ABD" w14:textId="77777777" w:rsidR="001703BA" w:rsidRDefault="001703BA" w:rsidP="00A333D7">
      <w:pPr>
        <w:pStyle w:val="Cu"/>
        <w:spacing w:line="360" w:lineRule="auto"/>
      </w:pPr>
      <w:r>
        <w:t>Với mỗi cửa hàng của từng thành phố, cho biết top 3 sản phẩm có doanh số bán hàng cao nhất của cửa hàng đó.</w:t>
      </w:r>
    </w:p>
    <w:p w14:paraId="33ECBAD6" w14:textId="77777777" w:rsidR="001703BA" w:rsidRPr="00A333D7" w:rsidRDefault="001703BA" w:rsidP="00A333D7">
      <w:pPr>
        <w:pStyle w:val="Heading4"/>
        <w:numPr>
          <w:ilvl w:val="0"/>
          <w:numId w:val="0"/>
        </w:numPr>
        <w:spacing w:line="360" w:lineRule="auto"/>
        <w:rPr>
          <w:b w:val="0"/>
          <w:bCs/>
          <w:lang w:val="en-US"/>
        </w:rPr>
      </w:pPr>
      <w:r w:rsidRPr="00A333D7">
        <w:rPr>
          <w:b w:val="0"/>
          <w:bCs/>
          <w:lang w:val="en-US"/>
        </w:rPr>
        <w:t xml:space="preserve">a) </w:t>
      </w:r>
      <w:r w:rsidRPr="00A333D7">
        <w:rPr>
          <w:b w:val="0"/>
          <w:bCs/>
          <w:i/>
          <w:iCs w:val="0"/>
          <w:lang w:val="en-US"/>
        </w:rPr>
        <w:t>Sử dụng công cụ SSAS</w:t>
      </w:r>
    </w:p>
    <w:p w14:paraId="36EBCB9A" w14:textId="77777777" w:rsidR="000231B3" w:rsidRDefault="000231B3" w:rsidP="000231B3">
      <w:pPr>
        <w:keepNext/>
      </w:pPr>
      <w:r>
        <w:rPr>
          <w:noProof/>
        </w:rPr>
        <w:drawing>
          <wp:inline distT="0" distB="0" distL="0" distR="0" wp14:anchorId="4F0B15D0" wp14:editId="7750B47C">
            <wp:extent cx="6229350" cy="4229735"/>
            <wp:effectExtent l="0" t="0" r="0" b="0"/>
            <wp:docPr id="947063842" name="Picture 9470638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63842" name="Picture 1" descr="A screenshot of a computer&#10;&#10;Description automatically generated"/>
                    <pic:cNvPicPr/>
                  </pic:nvPicPr>
                  <pic:blipFill>
                    <a:blip r:embed="rId211"/>
                    <a:stretch>
                      <a:fillRect/>
                    </a:stretch>
                  </pic:blipFill>
                  <pic:spPr>
                    <a:xfrm>
                      <a:off x="0" y="0"/>
                      <a:ext cx="6229350" cy="4229735"/>
                    </a:xfrm>
                    <a:prstGeom prst="rect">
                      <a:avLst/>
                    </a:prstGeom>
                  </pic:spPr>
                </pic:pic>
              </a:graphicData>
            </a:graphic>
          </wp:inline>
        </w:drawing>
      </w:r>
    </w:p>
    <w:p w14:paraId="0EEE9423" w14:textId="4B7B814E" w:rsidR="000231B3" w:rsidRPr="008F23F8" w:rsidRDefault="000231B3" w:rsidP="000231B3">
      <w:pPr>
        <w:pStyle w:val="Caption"/>
        <w:jc w:val="center"/>
        <w:rPr>
          <w:color w:val="auto"/>
        </w:rPr>
      </w:pPr>
      <w:bookmarkStart w:id="887" w:name="_Toc137473536"/>
      <w:r w:rsidRPr="008F23F8">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888" w:author="Nguyễn Thị Kim Liên" w:date="2023-07-04T20:51:00Z">
        <w:r w:rsidR="000C0337">
          <w:rPr>
            <w:noProof/>
            <w:color w:val="auto"/>
          </w:rPr>
          <w:t>42</w:t>
        </w:r>
      </w:ins>
      <w:del w:id="889" w:author="Nguyễn Thị Kim Liên" w:date="2023-07-04T20:51:00Z">
        <w:r w:rsidDel="000C0337">
          <w:rPr>
            <w:noProof/>
            <w:color w:val="auto"/>
          </w:rPr>
          <w:delText>53</w:delText>
        </w:r>
      </w:del>
      <w:r>
        <w:rPr>
          <w:color w:val="auto"/>
        </w:rPr>
        <w:fldChar w:fldCharType="end"/>
      </w:r>
      <w:r w:rsidRPr="008F23F8">
        <w:rPr>
          <w:color w:val="auto"/>
        </w:rPr>
        <w:t xml:space="preserve"> Kết quả câu truy vấn số 11 sử dụng công cụ SSAS</w:t>
      </w:r>
      <w:bookmarkEnd w:id="887"/>
    </w:p>
    <w:p w14:paraId="71B5B73D" w14:textId="77777777" w:rsidR="000231B3" w:rsidRPr="00ED7B31" w:rsidRDefault="000231B3" w:rsidP="00ED7B31">
      <w:pPr>
        <w:pStyle w:val="Heading4"/>
        <w:numPr>
          <w:ilvl w:val="0"/>
          <w:numId w:val="0"/>
        </w:numPr>
        <w:spacing w:line="360" w:lineRule="auto"/>
        <w:rPr>
          <w:b w:val="0"/>
          <w:bCs/>
          <w:i/>
          <w:iCs w:val="0"/>
          <w:lang w:val="en-US"/>
        </w:rPr>
      </w:pPr>
      <w:r w:rsidRPr="00ED7B31">
        <w:rPr>
          <w:b w:val="0"/>
          <w:bCs/>
          <w:i/>
          <w:iCs w:val="0"/>
          <w:lang w:val="en-US"/>
        </w:rPr>
        <w:lastRenderedPageBreak/>
        <w:t>b) Sử dụng ngôn ngữ MDX</w:t>
      </w:r>
    </w:p>
    <w:p w14:paraId="634385A9" w14:textId="77777777" w:rsidR="000231B3" w:rsidRDefault="000231B3" w:rsidP="00641985">
      <w:pPr>
        <w:keepNext/>
        <w:spacing w:line="360" w:lineRule="auto"/>
      </w:pPr>
      <w:r>
        <w:rPr>
          <w:noProof/>
        </w:rPr>
        <w:drawing>
          <wp:inline distT="0" distB="0" distL="0" distR="0" wp14:anchorId="6E28F6C6" wp14:editId="34900257">
            <wp:extent cx="6229350" cy="3551555"/>
            <wp:effectExtent l="0" t="0" r="0" b="0"/>
            <wp:docPr id="301017630" name="Picture 30101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17630" name=""/>
                    <pic:cNvPicPr/>
                  </pic:nvPicPr>
                  <pic:blipFill>
                    <a:blip r:embed="rId212">
                      <a:extLst>
                        <a:ext uri="{28A0092B-C50C-407E-A947-70E740481C1C}">
                          <a14:useLocalDpi xmlns:a14="http://schemas.microsoft.com/office/drawing/2010/main" val="0"/>
                        </a:ext>
                      </a:extLst>
                    </a:blip>
                    <a:stretch>
                      <a:fillRect/>
                    </a:stretch>
                  </pic:blipFill>
                  <pic:spPr>
                    <a:xfrm>
                      <a:off x="0" y="0"/>
                      <a:ext cx="6229350" cy="3551555"/>
                    </a:xfrm>
                    <a:prstGeom prst="rect">
                      <a:avLst/>
                    </a:prstGeom>
                  </pic:spPr>
                </pic:pic>
              </a:graphicData>
            </a:graphic>
          </wp:inline>
        </w:drawing>
      </w:r>
    </w:p>
    <w:p w14:paraId="306B90D1" w14:textId="51E914C2" w:rsidR="000231B3" w:rsidRPr="008F23F8" w:rsidRDefault="000231B3" w:rsidP="000231B3">
      <w:pPr>
        <w:pStyle w:val="Caption"/>
        <w:jc w:val="center"/>
        <w:rPr>
          <w:color w:val="auto"/>
        </w:rPr>
      </w:pPr>
      <w:bookmarkStart w:id="890" w:name="_Toc137473537"/>
      <w:r w:rsidRPr="008F23F8">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891" w:author="Nguyễn Thị Kim Liên" w:date="2023-07-04T20:51:00Z">
        <w:r w:rsidR="000C0337">
          <w:rPr>
            <w:noProof/>
            <w:color w:val="auto"/>
          </w:rPr>
          <w:t>43</w:t>
        </w:r>
      </w:ins>
      <w:del w:id="892" w:author="Nguyễn Thị Kim Liên" w:date="2023-07-04T20:51:00Z">
        <w:r w:rsidDel="000C0337">
          <w:rPr>
            <w:noProof/>
            <w:color w:val="auto"/>
          </w:rPr>
          <w:delText>54</w:delText>
        </w:r>
      </w:del>
      <w:r>
        <w:rPr>
          <w:color w:val="auto"/>
        </w:rPr>
        <w:fldChar w:fldCharType="end"/>
      </w:r>
      <w:r w:rsidRPr="008F23F8">
        <w:rPr>
          <w:color w:val="auto"/>
        </w:rPr>
        <w:t xml:space="preserve"> Kết quả câu truy vấn số 11 sử dụng ngôn ngữ MDX</w:t>
      </w:r>
      <w:bookmarkEnd w:id="890"/>
    </w:p>
    <w:p w14:paraId="299F7566" w14:textId="77777777" w:rsidR="000231B3" w:rsidRPr="00ED7B31" w:rsidRDefault="000231B3" w:rsidP="00ED7B31">
      <w:pPr>
        <w:pStyle w:val="Heading4"/>
        <w:numPr>
          <w:ilvl w:val="0"/>
          <w:numId w:val="0"/>
        </w:numPr>
        <w:spacing w:line="360" w:lineRule="auto"/>
        <w:rPr>
          <w:b w:val="0"/>
          <w:bCs/>
          <w:i/>
          <w:iCs w:val="0"/>
          <w:lang w:val="en-US"/>
        </w:rPr>
      </w:pPr>
      <w:r w:rsidRPr="00ED7B31">
        <w:rPr>
          <w:b w:val="0"/>
          <w:bCs/>
          <w:i/>
          <w:iCs w:val="0"/>
          <w:lang w:val="en-US"/>
        </w:rPr>
        <w:t>c) Sử dụng công cụ Pivot Excel</w:t>
      </w:r>
    </w:p>
    <w:p w14:paraId="65678ADE" w14:textId="77777777" w:rsidR="000231B3" w:rsidRDefault="000231B3" w:rsidP="000231B3">
      <w:pPr>
        <w:keepNext/>
      </w:pPr>
      <w:r>
        <w:rPr>
          <w:noProof/>
        </w:rPr>
        <w:drawing>
          <wp:inline distT="0" distB="0" distL="0" distR="0" wp14:anchorId="13B6998D" wp14:editId="5F2D76CF">
            <wp:extent cx="6229350" cy="3709670"/>
            <wp:effectExtent l="0" t="0" r="0" b="5080"/>
            <wp:docPr id="1726450369" name="Picture 1726450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50369" name=""/>
                    <pic:cNvPicPr/>
                  </pic:nvPicPr>
                  <pic:blipFill>
                    <a:blip r:embed="rId213">
                      <a:extLst>
                        <a:ext uri="{28A0092B-C50C-407E-A947-70E740481C1C}">
                          <a14:useLocalDpi xmlns:a14="http://schemas.microsoft.com/office/drawing/2010/main" val="0"/>
                        </a:ext>
                      </a:extLst>
                    </a:blip>
                    <a:stretch>
                      <a:fillRect/>
                    </a:stretch>
                  </pic:blipFill>
                  <pic:spPr>
                    <a:xfrm>
                      <a:off x="0" y="0"/>
                      <a:ext cx="6229350" cy="3709670"/>
                    </a:xfrm>
                    <a:prstGeom prst="rect">
                      <a:avLst/>
                    </a:prstGeom>
                  </pic:spPr>
                </pic:pic>
              </a:graphicData>
            </a:graphic>
          </wp:inline>
        </w:drawing>
      </w:r>
    </w:p>
    <w:p w14:paraId="5047450F" w14:textId="387E88DC" w:rsidR="000231B3" w:rsidRPr="008F23F8" w:rsidRDefault="000231B3" w:rsidP="000231B3">
      <w:pPr>
        <w:pStyle w:val="Caption"/>
        <w:jc w:val="center"/>
        <w:rPr>
          <w:color w:val="auto"/>
        </w:rPr>
      </w:pPr>
      <w:bookmarkStart w:id="893" w:name="_Toc137473538"/>
      <w:r w:rsidRPr="008F23F8">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894" w:author="Nguyễn Thị Kim Liên" w:date="2023-07-04T20:51:00Z">
        <w:r w:rsidR="000C0337">
          <w:rPr>
            <w:noProof/>
            <w:color w:val="auto"/>
          </w:rPr>
          <w:t>44</w:t>
        </w:r>
      </w:ins>
      <w:del w:id="895" w:author="Nguyễn Thị Kim Liên" w:date="2023-07-04T20:51:00Z">
        <w:r w:rsidDel="000C0337">
          <w:rPr>
            <w:noProof/>
            <w:color w:val="auto"/>
          </w:rPr>
          <w:delText>55</w:delText>
        </w:r>
      </w:del>
      <w:r>
        <w:rPr>
          <w:color w:val="auto"/>
        </w:rPr>
        <w:fldChar w:fldCharType="end"/>
      </w:r>
      <w:r w:rsidRPr="008F23F8">
        <w:rPr>
          <w:color w:val="auto"/>
        </w:rPr>
        <w:t xml:space="preserve">  Kết quả câu truy vấn số 11 sử dụng công cụ Pivot Excel</w:t>
      </w:r>
      <w:bookmarkEnd w:id="893"/>
    </w:p>
    <w:p w14:paraId="59312531" w14:textId="77777777" w:rsidR="000231B3" w:rsidRPr="00ED7B31" w:rsidRDefault="000231B3" w:rsidP="00ED7B31">
      <w:pPr>
        <w:pStyle w:val="Heading4"/>
        <w:numPr>
          <w:ilvl w:val="0"/>
          <w:numId w:val="0"/>
        </w:numPr>
        <w:spacing w:line="360" w:lineRule="auto"/>
        <w:rPr>
          <w:b w:val="0"/>
          <w:bCs/>
          <w:i/>
          <w:iCs w:val="0"/>
          <w:lang w:val="en-US"/>
        </w:rPr>
      </w:pPr>
      <w:r w:rsidRPr="00ED7B31">
        <w:rPr>
          <w:b w:val="0"/>
          <w:bCs/>
          <w:i/>
          <w:iCs w:val="0"/>
          <w:lang w:val="en-US"/>
        </w:rPr>
        <w:lastRenderedPageBreak/>
        <w:t>d) Sử dụng công cụ Power BI</w:t>
      </w:r>
    </w:p>
    <w:p w14:paraId="4D6CB359" w14:textId="77777777" w:rsidR="000231B3" w:rsidRDefault="000231B3" w:rsidP="000231B3">
      <w:pPr>
        <w:keepNext/>
        <w:jc w:val="center"/>
      </w:pPr>
      <w:r>
        <w:rPr>
          <w:noProof/>
        </w:rPr>
        <w:drawing>
          <wp:inline distT="0" distB="0" distL="0" distR="0" wp14:anchorId="6E33D311" wp14:editId="55351448">
            <wp:extent cx="6229350" cy="3189605"/>
            <wp:effectExtent l="0" t="0" r="0" b="0"/>
            <wp:docPr id="1322245455" name="Picture 132224545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45455" name="Picture 1" descr="A screenshot of a computer&#10;&#10;Description automatically generated with low confidence"/>
                    <pic:cNvPicPr/>
                  </pic:nvPicPr>
                  <pic:blipFill>
                    <a:blip r:embed="rId214"/>
                    <a:stretch>
                      <a:fillRect/>
                    </a:stretch>
                  </pic:blipFill>
                  <pic:spPr>
                    <a:xfrm>
                      <a:off x="0" y="0"/>
                      <a:ext cx="6229350" cy="3189605"/>
                    </a:xfrm>
                    <a:prstGeom prst="rect">
                      <a:avLst/>
                    </a:prstGeom>
                  </pic:spPr>
                </pic:pic>
              </a:graphicData>
            </a:graphic>
          </wp:inline>
        </w:drawing>
      </w:r>
    </w:p>
    <w:p w14:paraId="5810ADF3" w14:textId="605E3783" w:rsidR="000231B3" w:rsidRDefault="000231B3" w:rsidP="00641985">
      <w:pPr>
        <w:pStyle w:val="Caption"/>
        <w:jc w:val="center"/>
        <w:rPr>
          <w:color w:val="auto"/>
        </w:rPr>
      </w:pPr>
      <w:bookmarkStart w:id="896" w:name="_Toc137473539"/>
      <w:r w:rsidRPr="008F23F8">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897" w:author="Nguyễn Thị Kim Liên" w:date="2023-07-04T20:51:00Z">
        <w:r w:rsidR="000C0337">
          <w:rPr>
            <w:noProof/>
            <w:color w:val="auto"/>
          </w:rPr>
          <w:t>45</w:t>
        </w:r>
      </w:ins>
      <w:del w:id="898" w:author="Nguyễn Thị Kim Liên" w:date="2023-07-04T20:51:00Z">
        <w:r w:rsidDel="000C0337">
          <w:rPr>
            <w:noProof/>
            <w:color w:val="auto"/>
          </w:rPr>
          <w:delText>56</w:delText>
        </w:r>
      </w:del>
      <w:r>
        <w:rPr>
          <w:color w:val="auto"/>
        </w:rPr>
        <w:fldChar w:fldCharType="end"/>
      </w:r>
      <w:r w:rsidRPr="008F23F8">
        <w:rPr>
          <w:color w:val="auto"/>
        </w:rPr>
        <w:t xml:space="preserve"> Kết quả câu truy vấn số 11 sử dụng công cụ Power BI</w:t>
      </w:r>
      <w:bookmarkEnd w:id="896"/>
    </w:p>
    <w:p w14:paraId="6432F44D" w14:textId="67E1910F" w:rsidR="00FA3607" w:rsidRPr="00FA3607" w:rsidRDefault="00FA3607" w:rsidP="00FA3607">
      <w:pPr>
        <w:rPr>
          <w:lang w:val="en-US"/>
        </w:rPr>
      </w:pPr>
      <w:r>
        <w:rPr>
          <w:lang w:val="en-US"/>
        </w:rPr>
        <w:t xml:space="preserve">Qua kết quả truy vấn trên, </w:t>
      </w:r>
      <w:r w:rsidR="002151AD">
        <w:rPr>
          <w:lang w:val="en-US"/>
        </w:rPr>
        <w:t xml:space="preserve">ta có thể biết ở mỗi cửa hàng của từng thành phố thì 3 sản phẩm nào có doanh số cao nhất, cụ thể </w:t>
      </w:r>
      <w:r w:rsidR="00967AD0">
        <w:rPr>
          <w:lang w:val="en-US"/>
        </w:rPr>
        <w:t xml:space="preserve">cửa hàng </w:t>
      </w:r>
      <w:r w:rsidR="00690D74">
        <w:rPr>
          <w:lang w:val="en-US"/>
        </w:rPr>
        <w:t>KUM &amp; GO #76/ADAIR</w:t>
      </w:r>
      <w:r w:rsidR="00CA4E8D">
        <w:rPr>
          <w:lang w:val="en-US"/>
        </w:rPr>
        <w:t xml:space="preserve"> ở thành phố ADAIR</w:t>
      </w:r>
      <w:r w:rsidR="00690D74">
        <w:rPr>
          <w:lang w:val="en-US"/>
        </w:rPr>
        <w:t xml:space="preserve"> c</w:t>
      </w:r>
      <w:r w:rsidR="0056776D">
        <w:rPr>
          <w:lang w:val="en-US"/>
        </w:rPr>
        <w:t xml:space="preserve">ó 3 sản phẩm là </w:t>
      </w:r>
      <w:r w:rsidR="00B63F53">
        <w:rPr>
          <w:lang w:val="en-US"/>
        </w:rPr>
        <w:t xml:space="preserve">ADMIRAL NELSON SPICED, FIREBALL CINNAMON WHISKEY và TITOS HANDMADE VODKA </w:t>
      </w:r>
      <w:r w:rsidR="00CA4E8D">
        <w:rPr>
          <w:lang w:val="en-US"/>
        </w:rPr>
        <w:t>đạt doanh số cao nhất của cửa hàng</w:t>
      </w:r>
    </w:p>
    <w:p w14:paraId="12EE1ED8" w14:textId="77777777" w:rsidR="000231B3" w:rsidRPr="004539ED" w:rsidRDefault="000231B3" w:rsidP="00641985">
      <w:pPr>
        <w:pStyle w:val="Cu"/>
        <w:rPr>
          <w:lang w:val="en-US"/>
        </w:rPr>
      </w:pPr>
      <w:r w:rsidRPr="004539ED">
        <w:rPr>
          <w:lang w:val="en-US"/>
        </w:rPr>
        <w:t>Cho biết tên sản phẩm, loại sản phẩm và tổng số lượng sản phẩm đó lớn hơn 1000</w:t>
      </w:r>
    </w:p>
    <w:p w14:paraId="5421F698" w14:textId="77777777" w:rsidR="000231B3" w:rsidRDefault="000231B3" w:rsidP="000231B3">
      <w:pPr>
        <w:rPr>
          <w:b/>
          <w:lang w:val="en-US"/>
        </w:rPr>
      </w:pPr>
      <w:r w:rsidRPr="00624B5C">
        <w:rPr>
          <w:b/>
          <w:lang w:val="en-US"/>
        </w:rPr>
        <w:t>được đặt theo từng cửa hàng.</w:t>
      </w:r>
    </w:p>
    <w:p w14:paraId="35FE12EA" w14:textId="77777777" w:rsidR="000231B3" w:rsidRPr="00641985" w:rsidRDefault="000231B3" w:rsidP="00641985">
      <w:pPr>
        <w:pStyle w:val="Heading4"/>
        <w:numPr>
          <w:ilvl w:val="0"/>
          <w:numId w:val="0"/>
        </w:numPr>
        <w:spacing w:line="360" w:lineRule="auto"/>
        <w:rPr>
          <w:b w:val="0"/>
          <w:bCs/>
          <w:i/>
          <w:iCs w:val="0"/>
          <w:lang w:val="en-US"/>
        </w:rPr>
      </w:pPr>
      <w:r w:rsidRPr="00641985">
        <w:rPr>
          <w:b w:val="0"/>
          <w:bCs/>
          <w:i/>
          <w:iCs w:val="0"/>
          <w:lang w:val="en-US"/>
        </w:rPr>
        <w:lastRenderedPageBreak/>
        <w:t>a) Sử dụng công cụ SSAS</w:t>
      </w:r>
    </w:p>
    <w:p w14:paraId="6F2871D9" w14:textId="77777777" w:rsidR="000231B3" w:rsidRDefault="000231B3" w:rsidP="000231B3">
      <w:pPr>
        <w:keepNext/>
      </w:pPr>
      <w:r>
        <w:rPr>
          <w:noProof/>
        </w:rPr>
        <w:drawing>
          <wp:inline distT="0" distB="0" distL="0" distR="0" wp14:anchorId="7057F794" wp14:editId="79C1D868">
            <wp:extent cx="6229350" cy="4201795"/>
            <wp:effectExtent l="0" t="0" r="0" b="8255"/>
            <wp:docPr id="1784350244" name="Picture 17843502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50244" name="Picture 1" descr="A screenshot of a computer&#10;&#10;Description automatically generated"/>
                    <pic:cNvPicPr/>
                  </pic:nvPicPr>
                  <pic:blipFill>
                    <a:blip r:embed="rId215"/>
                    <a:stretch>
                      <a:fillRect/>
                    </a:stretch>
                  </pic:blipFill>
                  <pic:spPr>
                    <a:xfrm>
                      <a:off x="0" y="0"/>
                      <a:ext cx="6229350" cy="4201795"/>
                    </a:xfrm>
                    <a:prstGeom prst="rect">
                      <a:avLst/>
                    </a:prstGeom>
                  </pic:spPr>
                </pic:pic>
              </a:graphicData>
            </a:graphic>
          </wp:inline>
        </w:drawing>
      </w:r>
    </w:p>
    <w:p w14:paraId="2AC2F4C7" w14:textId="75663081" w:rsidR="000231B3" w:rsidRPr="00641985" w:rsidRDefault="000231B3" w:rsidP="00641985">
      <w:pPr>
        <w:pStyle w:val="Caption"/>
        <w:jc w:val="center"/>
        <w:rPr>
          <w:color w:val="auto"/>
        </w:rPr>
      </w:pPr>
      <w:bookmarkStart w:id="899" w:name="_Toc137473540"/>
      <w:r w:rsidRPr="008F23F8">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900" w:author="Nguyễn Thị Kim Liên" w:date="2023-07-04T20:51:00Z">
        <w:r w:rsidR="000C0337">
          <w:rPr>
            <w:noProof/>
            <w:color w:val="auto"/>
          </w:rPr>
          <w:t>46</w:t>
        </w:r>
      </w:ins>
      <w:del w:id="901" w:author="Nguyễn Thị Kim Liên" w:date="2023-07-04T20:51:00Z">
        <w:r w:rsidDel="000C0337">
          <w:rPr>
            <w:noProof/>
            <w:color w:val="auto"/>
          </w:rPr>
          <w:delText>57</w:delText>
        </w:r>
      </w:del>
      <w:r>
        <w:rPr>
          <w:color w:val="auto"/>
        </w:rPr>
        <w:fldChar w:fldCharType="end"/>
      </w:r>
      <w:r w:rsidRPr="008F23F8">
        <w:rPr>
          <w:color w:val="auto"/>
        </w:rPr>
        <w:t xml:space="preserve"> Kết quả câu truy vấn số 12 sử dụng công cụ SSAS</w:t>
      </w:r>
      <w:bookmarkEnd w:id="899"/>
    </w:p>
    <w:p w14:paraId="1435438C" w14:textId="77777777" w:rsidR="000231B3" w:rsidRPr="00641985" w:rsidRDefault="000231B3" w:rsidP="00ED7B31">
      <w:pPr>
        <w:pStyle w:val="Heading4"/>
        <w:numPr>
          <w:ilvl w:val="0"/>
          <w:numId w:val="0"/>
        </w:numPr>
        <w:spacing w:line="360" w:lineRule="auto"/>
        <w:rPr>
          <w:b w:val="0"/>
          <w:bCs/>
          <w:i/>
          <w:iCs w:val="0"/>
          <w:lang w:val="en-US"/>
        </w:rPr>
      </w:pPr>
      <w:r w:rsidRPr="00641985">
        <w:rPr>
          <w:b w:val="0"/>
          <w:bCs/>
          <w:i/>
          <w:iCs w:val="0"/>
          <w:lang w:val="en-US"/>
        </w:rPr>
        <w:t>b) Sử dụng ngôn ngữ MDX</w:t>
      </w:r>
    </w:p>
    <w:p w14:paraId="5A6D0FC0" w14:textId="77777777" w:rsidR="000231B3" w:rsidRDefault="000231B3" w:rsidP="000231B3">
      <w:pPr>
        <w:keepNext/>
      </w:pPr>
      <w:r>
        <w:rPr>
          <w:noProof/>
        </w:rPr>
        <w:drawing>
          <wp:inline distT="0" distB="0" distL="0" distR="0" wp14:anchorId="1C980080" wp14:editId="0E57E593">
            <wp:extent cx="6229350" cy="3502025"/>
            <wp:effectExtent l="0" t="0" r="0" b="3175"/>
            <wp:docPr id="562817495" name="Picture 5628174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17495" name="Picture 1" descr="A screenshot of a computer&#10;&#10;Description automatically generated with medium confidence"/>
                    <pic:cNvPicPr/>
                  </pic:nvPicPr>
                  <pic:blipFill>
                    <a:blip r:embed="rId216">
                      <a:extLst>
                        <a:ext uri="{28A0092B-C50C-407E-A947-70E740481C1C}">
                          <a14:useLocalDpi xmlns:a14="http://schemas.microsoft.com/office/drawing/2010/main" val="0"/>
                        </a:ext>
                      </a:extLst>
                    </a:blip>
                    <a:stretch>
                      <a:fillRect/>
                    </a:stretch>
                  </pic:blipFill>
                  <pic:spPr>
                    <a:xfrm>
                      <a:off x="0" y="0"/>
                      <a:ext cx="6229350" cy="3502025"/>
                    </a:xfrm>
                    <a:prstGeom prst="rect">
                      <a:avLst/>
                    </a:prstGeom>
                  </pic:spPr>
                </pic:pic>
              </a:graphicData>
            </a:graphic>
          </wp:inline>
        </w:drawing>
      </w:r>
    </w:p>
    <w:p w14:paraId="250213F1" w14:textId="594A9253" w:rsidR="000231B3" w:rsidRPr="008F23F8" w:rsidRDefault="000231B3" w:rsidP="000231B3">
      <w:pPr>
        <w:pStyle w:val="Caption"/>
        <w:jc w:val="center"/>
        <w:rPr>
          <w:color w:val="auto"/>
        </w:rPr>
      </w:pPr>
      <w:bookmarkStart w:id="902" w:name="_Toc137473541"/>
      <w:r w:rsidRPr="008F23F8">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903" w:author="Nguyễn Thị Kim Liên" w:date="2023-07-04T20:51:00Z">
        <w:r w:rsidR="000C0337">
          <w:rPr>
            <w:noProof/>
            <w:color w:val="auto"/>
          </w:rPr>
          <w:t>47</w:t>
        </w:r>
      </w:ins>
      <w:del w:id="904" w:author="Nguyễn Thị Kim Liên" w:date="2023-07-04T20:51:00Z">
        <w:r w:rsidDel="000C0337">
          <w:rPr>
            <w:noProof/>
            <w:color w:val="auto"/>
          </w:rPr>
          <w:delText>58</w:delText>
        </w:r>
      </w:del>
      <w:r>
        <w:rPr>
          <w:color w:val="auto"/>
        </w:rPr>
        <w:fldChar w:fldCharType="end"/>
      </w:r>
      <w:r w:rsidRPr="008F23F8">
        <w:rPr>
          <w:color w:val="auto"/>
        </w:rPr>
        <w:t xml:space="preserve"> Kết quả câu truy vấn số 12 sử dụng ngôn ngữ MDX</w:t>
      </w:r>
      <w:bookmarkEnd w:id="902"/>
    </w:p>
    <w:p w14:paraId="5BC3BA33" w14:textId="77777777" w:rsidR="000231B3" w:rsidRPr="00641985" w:rsidRDefault="000231B3" w:rsidP="00641985">
      <w:pPr>
        <w:pStyle w:val="Heading4"/>
        <w:numPr>
          <w:ilvl w:val="0"/>
          <w:numId w:val="0"/>
        </w:numPr>
        <w:spacing w:line="360" w:lineRule="auto"/>
        <w:rPr>
          <w:b w:val="0"/>
          <w:bCs/>
          <w:i/>
          <w:iCs w:val="0"/>
          <w:lang w:val="en-US"/>
        </w:rPr>
      </w:pPr>
      <w:r w:rsidRPr="00641985">
        <w:rPr>
          <w:b w:val="0"/>
          <w:bCs/>
          <w:i/>
          <w:iCs w:val="0"/>
          <w:lang w:val="en-US"/>
        </w:rPr>
        <w:lastRenderedPageBreak/>
        <w:t>c) Sử dụng Pivot Excel</w:t>
      </w:r>
    </w:p>
    <w:p w14:paraId="7ECB1276" w14:textId="77777777" w:rsidR="000231B3" w:rsidRDefault="000231B3" w:rsidP="000231B3">
      <w:pPr>
        <w:keepNext/>
      </w:pPr>
      <w:r>
        <w:rPr>
          <w:noProof/>
        </w:rPr>
        <w:drawing>
          <wp:inline distT="0" distB="0" distL="0" distR="0" wp14:anchorId="5D0EFF48" wp14:editId="236466EB">
            <wp:extent cx="6229350" cy="3041650"/>
            <wp:effectExtent l="0" t="0" r="0" b="6350"/>
            <wp:docPr id="1375898213" name="Picture 1375898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98213" name=""/>
                    <pic:cNvPicPr/>
                  </pic:nvPicPr>
                  <pic:blipFill>
                    <a:blip r:embed="rId217">
                      <a:extLst>
                        <a:ext uri="{28A0092B-C50C-407E-A947-70E740481C1C}">
                          <a14:useLocalDpi xmlns:a14="http://schemas.microsoft.com/office/drawing/2010/main" val="0"/>
                        </a:ext>
                      </a:extLst>
                    </a:blip>
                    <a:stretch>
                      <a:fillRect/>
                    </a:stretch>
                  </pic:blipFill>
                  <pic:spPr>
                    <a:xfrm>
                      <a:off x="0" y="0"/>
                      <a:ext cx="6229350" cy="3041650"/>
                    </a:xfrm>
                    <a:prstGeom prst="rect">
                      <a:avLst/>
                    </a:prstGeom>
                  </pic:spPr>
                </pic:pic>
              </a:graphicData>
            </a:graphic>
          </wp:inline>
        </w:drawing>
      </w:r>
    </w:p>
    <w:p w14:paraId="4F903433" w14:textId="0C40FCFA" w:rsidR="000231B3" w:rsidRPr="008F23F8" w:rsidRDefault="000231B3" w:rsidP="000231B3">
      <w:pPr>
        <w:pStyle w:val="Caption"/>
        <w:jc w:val="center"/>
        <w:rPr>
          <w:color w:val="auto"/>
        </w:rPr>
      </w:pPr>
      <w:bookmarkStart w:id="905" w:name="_Toc137473542"/>
      <w:r w:rsidRPr="008F23F8">
        <w:rPr>
          <w:color w:val="auto"/>
        </w:rPr>
        <w:t xml:space="preserve">Hình </w:t>
      </w:r>
      <w:r w:rsidRPr="008F23F8">
        <w:rPr>
          <w:color w:val="auto"/>
        </w:rPr>
        <w:fldChar w:fldCharType="begin"/>
      </w:r>
      <w:r w:rsidRPr="008F23F8">
        <w:rPr>
          <w:color w:val="auto"/>
        </w:rPr>
        <w:instrText xml:space="preserve"> STYLEREF 2 \s </w:instrText>
      </w:r>
      <w:r w:rsidRPr="008F23F8">
        <w:rPr>
          <w:color w:val="auto"/>
        </w:rPr>
        <w:fldChar w:fldCharType="separate"/>
      </w:r>
      <w:r w:rsidR="000C0337">
        <w:rPr>
          <w:noProof/>
          <w:color w:val="auto"/>
        </w:rPr>
        <w:t>3.2</w:t>
      </w:r>
      <w:r w:rsidRPr="008F23F8">
        <w:rPr>
          <w:color w:val="auto"/>
        </w:rPr>
        <w:fldChar w:fldCharType="end"/>
      </w:r>
      <w:r w:rsidRPr="008F23F8">
        <w:rPr>
          <w:color w:val="auto"/>
        </w:rPr>
        <w:t>.</w:t>
      </w:r>
      <w:r w:rsidRPr="008F23F8">
        <w:rPr>
          <w:color w:val="auto"/>
        </w:rPr>
        <w:fldChar w:fldCharType="begin"/>
      </w:r>
      <w:r w:rsidRPr="008F23F8">
        <w:rPr>
          <w:color w:val="auto"/>
        </w:rPr>
        <w:instrText xml:space="preserve"> SEQ Hình \* ARABIC \s 2 </w:instrText>
      </w:r>
      <w:r w:rsidRPr="008F23F8">
        <w:rPr>
          <w:color w:val="auto"/>
        </w:rPr>
        <w:fldChar w:fldCharType="separate"/>
      </w:r>
      <w:ins w:id="906" w:author="Nguyễn Thị Kim Liên" w:date="2023-07-04T20:51:00Z">
        <w:r w:rsidR="000C0337">
          <w:rPr>
            <w:noProof/>
            <w:color w:val="auto"/>
          </w:rPr>
          <w:t>48</w:t>
        </w:r>
      </w:ins>
      <w:del w:id="907" w:author="Nguyễn Thị Kim Liên" w:date="2023-07-04T20:51:00Z">
        <w:r w:rsidRPr="008F23F8" w:rsidDel="000C0337">
          <w:rPr>
            <w:noProof/>
            <w:color w:val="auto"/>
          </w:rPr>
          <w:delText>59</w:delText>
        </w:r>
      </w:del>
      <w:r w:rsidRPr="008F23F8">
        <w:rPr>
          <w:color w:val="auto"/>
        </w:rPr>
        <w:fldChar w:fldCharType="end"/>
      </w:r>
      <w:r w:rsidRPr="008F23F8">
        <w:rPr>
          <w:color w:val="auto"/>
        </w:rPr>
        <w:t xml:space="preserve"> Kết quả câu truy vấn số 12 sử dụng công cụ Pivot Excel</w:t>
      </w:r>
      <w:bookmarkEnd w:id="905"/>
    </w:p>
    <w:p w14:paraId="6A2F61C4" w14:textId="77777777" w:rsidR="000231B3" w:rsidRPr="00641985" w:rsidRDefault="000231B3" w:rsidP="00B52CD8">
      <w:pPr>
        <w:pStyle w:val="Heading4"/>
        <w:numPr>
          <w:ilvl w:val="0"/>
          <w:numId w:val="16"/>
        </w:numPr>
        <w:spacing w:line="360" w:lineRule="auto"/>
        <w:ind w:left="432" w:hanging="432"/>
        <w:rPr>
          <w:b w:val="0"/>
          <w:bCs/>
          <w:i/>
          <w:iCs w:val="0"/>
          <w:lang w:val="en-US"/>
        </w:rPr>
      </w:pPr>
      <w:r w:rsidRPr="00641985">
        <w:rPr>
          <w:b w:val="0"/>
          <w:bCs/>
          <w:i/>
          <w:iCs w:val="0"/>
          <w:lang w:val="en-US"/>
        </w:rPr>
        <w:t>d) Sử dụng công cụ Power BI</w:t>
      </w:r>
    </w:p>
    <w:p w14:paraId="36C682DB" w14:textId="77777777" w:rsidR="000231B3" w:rsidRDefault="000231B3" w:rsidP="000231B3">
      <w:pPr>
        <w:keepNext/>
      </w:pPr>
      <w:r>
        <w:rPr>
          <w:noProof/>
        </w:rPr>
        <w:drawing>
          <wp:inline distT="0" distB="0" distL="0" distR="0" wp14:anchorId="5DCCFF37" wp14:editId="1C67C383">
            <wp:extent cx="6229350" cy="2336165"/>
            <wp:effectExtent l="0" t="0" r="0" b="6985"/>
            <wp:docPr id="812120415" name="Picture 81212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20415" name=""/>
                    <pic:cNvPicPr/>
                  </pic:nvPicPr>
                  <pic:blipFill>
                    <a:blip r:embed="rId218"/>
                    <a:stretch>
                      <a:fillRect/>
                    </a:stretch>
                  </pic:blipFill>
                  <pic:spPr>
                    <a:xfrm>
                      <a:off x="0" y="0"/>
                      <a:ext cx="6229350" cy="2336165"/>
                    </a:xfrm>
                    <a:prstGeom prst="rect">
                      <a:avLst/>
                    </a:prstGeom>
                  </pic:spPr>
                </pic:pic>
              </a:graphicData>
            </a:graphic>
          </wp:inline>
        </w:drawing>
      </w:r>
    </w:p>
    <w:p w14:paraId="7896DF8D" w14:textId="5CE0157F" w:rsidR="000231B3" w:rsidRPr="008F23F8" w:rsidRDefault="000231B3" w:rsidP="000231B3">
      <w:pPr>
        <w:pStyle w:val="Caption"/>
        <w:jc w:val="center"/>
        <w:rPr>
          <w:color w:val="auto"/>
        </w:rPr>
      </w:pPr>
      <w:bookmarkStart w:id="908" w:name="_Toc137473543"/>
      <w:r w:rsidRPr="008F23F8">
        <w:rPr>
          <w:color w:val="auto"/>
        </w:rPr>
        <w:t xml:space="preserve">Hình </w:t>
      </w:r>
      <w:r>
        <w:rPr>
          <w:color w:val="auto"/>
        </w:rPr>
        <w:fldChar w:fldCharType="begin"/>
      </w:r>
      <w:r>
        <w:rPr>
          <w:color w:val="auto"/>
        </w:rPr>
        <w:instrText xml:space="preserve"> STYLEREF 2 \s </w:instrText>
      </w:r>
      <w:r>
        <w:rPr>
          <w:color w:val="auto"/>
        </w:rPr>
        <w:fldChar w:fldCharType="separate"/>
      </w:r>
      <w:r w:rsidR="000C0337">
        <w:rPr>
          <w:noProof/>
          <w:color w:val="auto"/>
        </w:rPr>
        <w:t>3.2</w:t>
      </w:r>
      <w:r>
        <w:rPr>
          <w:color w:val="auto"/>
        </w:rPr>
        <w:fldChar w:fldCharType="end"/>
      </w:r>
      <w:r>
        <w:rPr>
          <w:color w:val="auto"/>
        </w:rPr>
        <w:t>.</w:t>
      </w:r>
      <w:r>
        <w:rPr>
          <w:color w:val="auto"/>
        </w:rPr>
        <w:fldChar w:fldCharType="begin"/>
      </w:r>
      <w:r>
        <w:rPr>
          <w:color w:val="auto"/>
        </w:rPr>
        <w:instrText xml:space="preserve"> SEQ Hình \* ARABIC \s 2 </w:instrText>
      </w:r>
      <w:r>
        <w:rPr>
          <w:color w:val="auto"/>
        </w:rPr>
        <w:fldChar w:fldCharType="separate"/>
      </w:r>
      <w:ins w:id="909" w:author="Nguyễn Thị Kim Liên" w:date="2023-07-04T20:51:00Z">
        <w:r w:rsidR="000C0337">
          <w:rPr>
            <w:noProof/>
            <w:color w:val="auto"/>
          </w:rPr>
          <w:t>49</w:t>
        </w:r>
      </w:ins>
      <w:del w:id="910" w:author="Nguyễn Thị Kim Liên" w:date="2023-07-04T20:51:00Z">
        <w:r w:rsidDel="000C0337">
          <w:rPr>
            <w:noProof/>
            <w:color w:val="auto"/>
          </w:rPr>
          <w:delText>60</w:delText>
        </w:r>
      </w:del>
      <w:r>
        <w:rPr>
          <w:color w:val="auto"/>
        </w:rPr>
        <w:fldChar w:fldCharType="end"/>
      </w:r>
      <w:r w:rsidRPr="008F23F8">
        <w:rPr>
          <w:color w:val="auto"/>
        </w:rPr>
        <w:t xml:space="preserve"> Kết quả câu truy vấn số 12 sử dụng công cụ Power BI</w:t>
      </w:r>
      <w:bookmarkEnd w:id="908"/>
    </w:p>
    <w:p w14:paraId="2AAC6F6A" w14:textId="5F973C39" w:rsidR="00762669" w:rsidRPr="00BD45F8" w:rsidRDefault="00BD45F8" w:rsidP="000231B3">
      <w:pPr>
        <w:pStyle w:val="ListParagraph"/>
        <w:spacing w:line="360" w:lineRule="auto"/>
        <w:ind w:left="0"/>
        <w:rPr>
          <w:rFonts w:ascii="Times New Roman" w:hAnsi="Times New Roman"/>
        </w:rPr>
      </w:pPr>
      <w:r>
        <w:rPr>
          <w:rFonts w:ascii="Times New Roman" w:hAnsi="Times New Roman"/>
        </w:rPr>
        <w:t>Kết quả câu truy vấn trên cho ta biết tên cửa hàng, danh m</w:t>
      </w:r>
      <w:r w:rsidR="00181123">
        <w:rPr>
          <w:rFonts w:ascii="Times New Roman" w:hAnsi="Times New Roman"/>
        </w:rPr>
        <w:t xml:space="preserve">ục sản phẩm, tên sản phẩm của những sản phẩm có </w:t>
      </w:r>
      <w:r w:rsidR="00175E52">
        <w:rPr>
          <w:rFonts w:ascii="Times New Roman" w:hAnsi="Times New Roman"/>
        </w:rPr>
        <w:t>tổng số lượng bán ra lớn hơn 1000, cụ thể ở cửa h</w:t>
      </w:r>
      <w:r w:rsidR="00C14AB6">
        <w:rPr>
          <w:rFonts w:ascii="Times New Roman" w:hAnsi="Times New Roman"/>
        </w:rPr>
        <w:t>àng 1ST STOP BEVERAGE SHOP, thuộc danh mục WHISKEY LIQUEUR</w:t>
      </w:r>
      <w:r w:rsidR="00E476A1">
        <w:rPr>
          <w:rFonts w:ascii="Times New Roman" w:hAnsi="Times New Roman"/>
        </w:rPr>
        <w:t xml:space="preserve">, sản phẩm FIREBALL CINNAMON WHISKEY có tổng số lượng chai rượu </w:t>
      </w:r>
      <w:r w:rsidR="00472D50">
        <w:rPr>
          <w:rFonts w:ascii="Times New Roman" w:hAnsi="Times New Roman"/>
        </w:rPr>
        <w:t>bán ra là 1620.</w:t>
      </w:r>
    </w:p>
    <w:p w14:paraId="4669677D" w14:textId="77777777" w:rsidR="00432D3E" w:rsidRDefault="00432D3E" w:rsidP="000231B3">
      <w:pPr>
        <w:pStyle w:val="ListParagraph"/>
        <w:spacing w:line="360" w:lineRule="auto"/>
        <w:ind w:left="0"/>
      </w:pPr>
    </w:p>
    <w:p w14:paraId="1A68D2AE" w14:textId="77777777" w:rsidR="00432D3E" w:rsidRDefault="00432D3E" w:rsidP="000231B3">
      <w:pPr>
        <w:pStyle w:val="ListParagraph"/>
        <w:spacing w:line="360" w:lineRule="auto"/>
        <w:ind w:left="0"/>
      </w:pPr>
    </w:p>
    <w:p w14:paraId="3B5FA30D" w14:textId="7AA1AB58" w:rsidR="00432D3E" w:rsidRDefault="00432D3E" w:rsidP="000231B3">
      <w:pPr>
        <w:pStyle w:val="ListParagraph"/>
        <w:spacing w:line="360" w:lineRule="auto"/>
        <w:ind w:left="0"/>
      </w:pPr>
    </w:p>
    <w:p w14:paraId="0EE8281D" w14:textId="77777777" w:rsidR="003A6200" w:rsidRDefault="003A6200" w:rsidP="000231B3">
      <w:pPr>
        <w:pStyle w:val="ListParagraph"/>
        <w:spacing w:line="360" w:lineRule="auto"/>
        <w:ind w:left="0"/>
      </w:pPr>
    </w:p>
    <w:p w14:paraId="35E08DF9" w14:textId="77777777" w:rsidR="00432D3E" w:rsidRPr="00B52CD8" w:rsidRDefault="00432D3E" w:rsidP="00B52CD8">
      <w:pPr>
        <w:pStyle w:val="Heading1"/>
        <w:spacing w:line="360" w:lineRule="auto"/>
        <w:ind w:left="0" w:firstLine="0"/>
        <w:jc w:val="center"/>
        <w:rPr>
          <w:sz w:val="26"/>
          <w:szCs w:val="26"/>
        </w:rPr>
      </w:pPr>
      <w:r w:rsidRPr="00B52CD8">
        <w:rPr>
          <w:sz w:val="26"/>
          <w:szCs w:val="26"/>
        </w:rPr>
        <w:lastRenderedPageBreak/>
        <w:t>CHƯƠNG 4: QUÁ TRÌNH DATA MINING</w:t>
      </w:r>
    </w:p>
    <w:p w14:paraId="02B34DB9" w14:textId="77777777" w:rsidR="00432D3E" w:rsidRPr="0058041A" w:rsidRDefault="00432D3E" w:rsidP="00B52CD8">
      <w:pPr>
        <w:spacing w:after="0" w:line="360" w:lineRule="auto"/>
        <w:rPr>
          <w:i/>
          <w:iCs/>
        </w:rPr>
      </w:pPr>
      <w:r w:rsidRPr="0058041A">
        <w:rPr>
          <w:b/>
          <w:bCs/>
          <w:i/>
          <w:iCs/>
        </w:rPr>
        <w:t>“Chương 4: Quá trình Data Mining”</w:t>
      </w:r>
      <w:r w:rsidRPr="0058041A">
        <w:rPr>
          <w:i/>
          <w:iCs/>
        </w:rPr>
        <w:t xml:space="preserve"> cung cấp thông tin về tập dữ liệu, bài toán được nhóm thực hiện, các bước thực nghiệm và cuối cùng là nhận xét kết quả thực hiện trên mô hình Linear Regression và </w:t>
      </w:r>
      <w:r>
        <w:rPr>
          <w:i/>
          <w:iCs/>
        </w:rPr>
        <w:t>Random Forest Regression</w:t>
      </w:r>
      <w:r w:rsidRPr="0058041A">
        <w:rPr>
          <w:i/>
          <w:iCs/>
        </w:rPr>
        <w:t>.</w:t>
      </w:r>
    </w:p>
    <w:p w14:paraId="33B95187" w14:textId="77777777" w:rsidR="00432D3E" w:rsidRPr="009E440B" w:rsidRDefault="00432D3E" w:rsidP="00B52CD8">
      <w:pPr>
        <w:pStyle w:val="ListParagraph"/>
        <w:keepNext/>
        <w:keepLines/>
        <w:numPr>
          <w:ilvl w:val="0"/>
          <w:numId w:val="26"/>
        </w:numPr>
        <w:tabs>
          <w:tab w:val="left" w:pos="900"/>
        </w:tabs>
        <w:spacing w:before="240" w:after="0" w:line="360" w:lineRule="auto"/>
        <w:contextualSpacing w:val="0"/>
        <w:outlineLvl w:val="0"/>
        <w:rPr>
          <w:rFonts w:eastAsiaTheme="majorEastAsia" w:cstheme="majorBidi"/>
          <w:b/>
          <w:vanish/>
          <w:szCs w:val="32"/>
        </w:rPr>
      </w:pPr>
    </w:p>
    <w:p w14:paraId="67797F09" w14:textId="77777777" w:rsidR="00432D3E" w:rsidRPr="009E440B" w:rsidRDefault="00432D3E" w:rsidP="00B52CD8">
      <w:pPr>
        <w:pStyle w:val="ListParagraph"/>
        <w:keepNext/>
        <w:keepLines/>
        <w:numPr>
          <w:ilvl w:val="0"/>
          <w:numId w:val="26"/>
        </w:numPr>
        <w:tabs>
          <w:tab w:val="left" w:pos="900"/>
        </w:tabs>
        <w:spacing w:before="240" w:after="0" w:line="360" w:lineRule="auto"/>
        <w:contextualSpacing w:val="0"/>
        <w:outlineLvl w:val="0"/>
        <w:rPr>
          <w:rFonts w:eastAsiaTheme="majorEastAsia" w:cstheme="majorBidi"/>
          <w:b/>
          <w:vanish/>
          <w:szCs w:val="32"/>
        </w:rPr>
      </w:pPr>
    </w:p>
    <w:p w14:paraId="3B0B68B1" w14:textId="77777777" w:rsidR="00432D3E" w:rsidRPr="009E440B" w:rsidRDefault="00432D3E" w:rsidP="00B52CD8">
      <w:pPr>
        <w:pStyle w:val="ListParagraph"/>
        <w:keepNext/>
        <w:keepLines/>
        <w:numPr>
          <w:ilvl w:val="0"/>
          <w:numId w:val="26"/>
        </w:numPr>
        <w:tabs>
          <w:tab w:val="left" w:pos="900"/>
        </w:tabs>
        <w:spacing w:before="240" w:after="0" w:line="360" w:lineRule="auto"/>
        <w:contextualSpacing w:val="0"/>
        <w:outlineLvl w:val="0"/>
        <w:rPr>
          <w:rFonts w:eastAsiaTheme="majorEastAsia" w:cstheme="majorBidi"/>
          <w:b/>
          <w:vanish/>
          <w:szCs w:val="32"/>
        </w:rPr>
      </w:pPr>
    </w:p>
    <w:p w14:paraId="3FBC21C5" w14:textId="77777777" w:rsidR="00432D3E" w:rsidRPr="009E440B" w:rsidRDefault="00432D3E" w:rsidP="00B52CD8">
      <w:pPr>
        <w:pStyle w:val="ListParagraph"/>
        <w:keepNext/>
        <w:keepLines/>
        <w:numPr>
          <w:ilvl w:val="0"/>
          <w:numId w:val="26"/>
        </w:numPr>
        <w:tabs>
          <w:tab w:val="left" w:pos="900"/>
        </w:tabs>
        <w:spacing w:before="240" w:after="0" w:line="360" w:lineRule="auto"/>
        <w:contextualSpacing w:val="0"/>
        <w:outlineLvl w:val="0"/>
        <w:rPr>
          <w:rFonts w:eastAsiaTheme="majorEastAsia" w:cstheme="majorBidi"/>
          <w:b/>
          <w:vanish/>
          <w:szCs w:val="32"/>
        </w:rPr>
      </w:pPr>
    </w:p>
    <w:p w14:paraId="2F6869BE" w14:textId="77777777" w:rsidR="00432D3E" w:rsidRPr="00B52CD8" w:rsidRDefault="00432D3E" w:rsidP="00B52CD8">
      <w:pPr>
        <w:pStyle w:val="Heading2"/>
        <w:numPr>
          <w:ilvl w:val="1"/>
          <w:numId w:val="26"/>
        </w:numPr>
        <w:spacing w:line="360" w:lineRule="auto"/>
        <w:rPr>
          <w:rFonts w:cs="Times New Roman"/>
        </w:rPr>
      </w:pPr>
      <w:r w:rsidRPr="00B52CD8">
        <w:rPr>
          <w:rFonts w:cs="Times New Roman"/>
        </w:rPr>
        <w:t xml:space="preserve">Mô tả tập dữ liệu </w:t>
      </w:r>
    </w:p>
    <w:p w14:paraId="53AD7C6F" w14:textId="77777777" w:rsidR="00432D3E" w:rsidRPr="00B52CD8" w:rsidRDefault="00432D3E" w:rsidP="00B52CD8">
      <w:pPr>
        <w:pStyle w:val="ListParagraph"/>
        <w:numPr>
          <w:ilvl w:val="0"/>
          <w:numId w:val="27"/>
        </w:numPr>
        <w:spacing w:after="160" w:line="360" w:lineRule="auto"/>
        <w:rPr>
          <w:rFonts w:ascii="Times New Roman" w:hAnsi="Times New Roman"/>
        </w:rPr>
      </w:pPr>
      <w:r w:rsidRPr="00B52CD8">
        <w:rPr>
          <w:rFonts w:ascii="Times New Roman" w:hAnsi="Times New Roman"/>
        </w:rPr>
        <w:t>Tập dữ liệu: Iowa Liquor Sales.</w:t>
      </w:r>
    </w:p>
    <w:p w14:paraId="418B8311" w14:textId="77777777" w:rsidR="00432D3E" w:rsidRPr="00B52CD8" w:rsidRDefault="00432D3E" w:rsidP="00C75DAE">
      <w:pPr>
        <w:pStyle w:val="ListParagraph"/>
        <w:numPr>
          <w:ilvl w:val="0"/>
          <w:numId w:val="27"/>
        </w:numPr>
        <w:spacing w:after="0" w:line="360" w:lineRule="auto"/>
        <w:ind w:left="714" w:hanging="357"/>
        <w:rPr>
          <w:rFonts w:ascii="Times New Roman" w:hAnsi="Times New Roman"/>
        </w:rPr>
      </w:pPr>
      <w:r w:rsidRPr="00B52CD8">
        <w:rPr>
          <w:rFonts w:ascii="Times New Roman" w:hAnsi="Times New Roman"/>
        </w:rPr>
        <w:t xml:space="preserve">Nguồn: </w:t>
      </w:r>
      <w:hyperlink r:id="rId219" w:history="1">
        <w:r w:rsidRPr="00B52CD8">
          <w:rPr>
            <w:rStyle w:val="Hyperlink"/>
            <w:rFonts w:ascii="Times New Roman" w:hAnsi="Times New Roman"/>
            <w:i/>
            <w:iCs/>
            <w:color w:val="4472C4" w:themeColor="accent1"/>
          </w:rPr>
          <w:t>Iowa Liquor Sales | data.iowa.gov</w:t>
        </w:r>
      </w:hyperlink>
    </w:p>
    <w:p w14:paraId="20300DBA" w14:textId="3CD8ED6D" w:rsidR="00432D3E" w:rsidRPr="00B52CD8" w:rsidRDefault="00432D3E" w:rsidP="00C75DAE">
      <w:pPr>
        <w:spacing w:after="0" w:line="360" w:lineRule="auto"/>
        <w:ind w:firstLine="720"/>
        <w:rPr>
          <w:rFonts w:cs="Times New Roman"/>
        </w:rPr>
      </w:pPr>
      <w:r w:rsidRPr="00B52CD8">
        <w:rPr>
          <w:rFonts w:cs="Times New Roman"/>
        </w:rPr>
        <w:t xml:space="preserve">Tập dữ liệu này đã được nhóm sử dụng cho quá trình SSIS và SSAS. Tuy nhiên, tập dữ liệu trên chỉ được lấy duy nhất tháng 1 năm 2022 do đó không có đủ dữ liệu để thực hiện quá trình Data Mining nên nhóm sẽ lấy thêm dữ liệu cho đến hết tháng </w:t>
      </w:r>
      <w:r w:rsidR="003A6200">
        <w:rPr>
          <w:rFonts w:cs="Times New Roman"/>
          <w:lang w:val="en-US"/>
        </w:rPr>
        <w:t>12</w:t>
      </w:r>
      <w:r w:rsidRPr="00B52CD8">
        <w:rPr>
          <w:rFonts w:cs="Times New Roman"/>
        </w:rPr>
        <w:t xml:space="preserve"> năm 2022.</w:t>
      </w:r>
    </w:p>
    <w:p w14:paraId="6E8B5748" w14:textId="77777777" w:rsidR="00432D3E" w:rsidRDefault="00432D3E" w:rsidP="00C75DAE">
      <w:pPr>
        <w:pStyle w:val="Heading2"/>
        <w:numPr>
          <w:ilvl w:val="1"/>
          <w:numId w:val="26"/>
        </w:numPr>
        <w:spacing w:line="360" w:lineRule="auto"/>
      </w:pPr>
      <w:r>
        <w:t>Mô tả bài toán</w:t>
      </w:r>
    </w:p>
    <w:p w14:paraId="72A066A1" w14:textId="63110129" w:rsidR="00432D3E" w:rsidRDefault="00432D3E" w:rsidP="00C75DAE">
      <w:pPr>
        <w:spacing w:line="360" w:lineRule="auto"/>
        <w:ind w:firstLine="720"/>
      </w:pPr>
      <w:r>
        <w:t>Nhóm sẽ sử dụng kĩ thuật dự báo chuỗi thời gian (Time Series Forecasting) trên hai thuật toán là Random Forest Regression và Linear Regression. Ý tưởng thực hiện sẽ là dự báo tổng doanh số bán rượu của bang Iowa theo trong 14 ngày tiếp theo (từ ngày 01/0</w:t>
      </w:r>
      <w:r w:rsidR="003A6200">
        <w:rPr>
          <w:lang w:val="en-US"/>
        </w:rPr>
        <w:t>1</w:t>
      </w:r>
      <w:r>
        <w:t>/202</w:t>
      </w:r>
      <w:r w:rsidR="003A6200">
        <w:rPr>
          <w:lang w:val="en-US"/>
        </w:rPr>
        <w:t>3</w:t>
      </w:r>
      <w:r>
        <w:t xml:space="preserve"> – </w:t>
      </w:r>
      <w:r w:rsidR="003A6200">
        <w:rPr>
          <w:lang w:val="en-US"/>
        </w:rPr>
        <w:t>14</w:t>
      </w:r>
      <w:r>
        <w:t>/0</w:t>
      </w:r>
      <w:r w:rsidR="003A6200">
        <w:rPr>
          <w:lang w:val="en-US"/>
        </w:rPr>
        <w:t>1</w:t>
      </w:r>
      <w:r>
        <w:t>/202</w:t>
      </w:r>
      <w:r w:rsidR="003A6200">
        <w:rPr>
          <w:lang w:val="en-US"/>
        </w:rPr>
        <w:t>3</w:t>
      </w:r>
      <w:r>
        <w:t xml:space="preserve">) dựa trên hai thuộc tính là Date (Ngày bán rượu) và Revenue (Tổng doanh số của 1 ngày), cụ thể là lấy 14 ngày quá khứ để dự báo cho 1 ngày tương lai. </w:t>
      </w:r>
    </w:p>
    <w:p w14:paraId="0E8E29E6" w14:textId="77777777" w:rsidR="00432D3E" w:rsidRPr="00703CF7" w:rsidRDefault="00432D3E" w:rsidP="00C75DAE">
      <w:pPr>
        <w:pStyle w:val="Heading2"/>
        <w:numPr>
          <w:ilvl w:val="1"/>
          <w:numId w:val="26"/>
        </w:numPr>
        <w:spacing w:line="360" w:lineRule="auto"/>
      </w:pPr>
      <w:r>
        <w:t>Giới thiệu về thuật toán</w:t>
      </w:r>
    </w:p>
    <w:p w14:paraId="7EEA1652" w14:textId="77777777" w:rsidR="00432D3E" w:rsidRDefault="00432D3E" w:rsidP="00C75DAE">
      <w:pPr>
        <w:pStyle w:val="Heading3"/>
        <w:numPr>
          <w:ilvl w:val="2"/>
          <w:numId w:val="26"/>
        </w:numPr>
        <w:spacing w:line="360" w:lineRule="auto"/>
      </w:pPr>
      <w:r>
        <w:t>Linear Regression</w:t>
      </w:r>
    </w:p>
    <w:p w14:paraId="1683CA20" w14:textId="749D43F7" w:rsidR="00432D3E" w:rsidRDefault="00432D3E" w:rsidP="000B00B2">
      <w:pPr>
        <w:spacing w:line="360" w:lineRule="auto"/>
        <w:ind w:firstLine="720"/>
      </w:pPr>
      <w:r>
        <w:t>Hồi quy tuyến tính (Linear Regression) là một phương pháp phân tích thống kê dựa trên việc xác định mối quan hệ giữa hai loại biến bao gồm một biến phụ thuộc (kết quả) và các biến độc lập (dự báo). Mục đích chính của hồi quy tuyến tính là giúp ta dự đoán được giá trị của biến phụ thuộc dựa trên giá trị của các biến độc lập, kiểm tra xem các biến độc lập có ảnh hưởng thế nào đến giá trị của biến phụ thuộc và các biến độc lập nào là yếu tố quan trọng trong việc dự đoán giá trị của biến phụ thuộc. Hồi quy tuyến tính được sử dụng phổ biến và ứng dụng rộng rãi trong nhiều lĩnh vực khác nhau, có thể kể đến như: Y tế, môi trường, giáo dục, kinh tế, ...</w:t>
      </w:r>
    </w:p>
    <w:p w14:paraId="58EDDC9B" w14:textId="77777777" w:rsidR="00432D3E" w:rsidRDefault="00432D3E" w:rsidP="00432D3E">
      <w:r>
        <w:t>Phương trình của hồi quy tuyến tính đa biến có dạng như sau:</w:t>
      </w:r>
    </w:p>
    <w:p w14:paraId="3834FBE1" w14:textId="77777777" w:rsidR="00432D3E" w:rsidRPr="000B00B2" w:rsidRDefault="00432D3E" w:rsidP="00432D3E">
      <w:pPr>
        <w:rPr>
          <w:rFonts w:cs="Times New Roman"/>
          <w:szCs w:val="26"/>
          <w:lang w:val="en-GB"/>
        </w:rPr>
      </w:pPr>
      <m:oMathPara>
        <m:oMath>
          <m:r>
            <w:rPr>
              <w:rFonts w:ascii="Cambria Math" w:hAnsi="Cambria Math" w:cs="Times New Roman"/>
              <w:szCs w:val="26"/>
              <w:lang w:val="en-GB"/>
            </w:rPr>
            <m:t xml:space="preserve">y≈ </m:t>
          </m:r>
          <m:acc>
            <m:accPr>
              <m:ctrlPr>
                <w:rPr>
                  <w:rFonts w:ascii="Cambria Math" w:hAnsi="Cambria Math" w:cs="Times New Roman"/>
                  <w:i/>
                  <w:szCs w:val="26"/>
                  <w:lang w:val="en-GB"/>
                </w:rPr>
              </m:ctrlPr>
            </m:accPr>
            <m:e>
              <m:r>
                <w:rPr>
                  <w:rFonts w:ascii="Cambria Math" w:hAnsi="Cambria Math" w:cs="Times New Roman"/>
                  <w:szCs w:val="26"/>
                  <w:lang w:val="en-GB"/>
                </w:rPr>
                <m:t>y</m:t>
              </m:r>
            </m:e>
          </m:acc>
          <m:r>
            <w:rPr>
              <w:rFonts w:ascii="Cambria Math" w:hAnsi="Cambria Math" w:cs="Times New Roman"/>
              <w:szCs w:val="26"/>
              <w:lang w:val="en-GB"/>
            </w:rPr>
            <m:t xml:space="preserve">= </m:t>
          </m:r>
          <m:sSub>
            <m:sSubPr>
              <m:ctrlPr>
                <w:rPr>
                  <w:rFonts w:ascii="Cambria Math" w:hAnsi="Cambria Math" w:cs="Times New Roman"/>
                  <w:i/>
                  <w:szCs w:val="26"/>
                  <w:lang w:val="en-GB"/>
                </w:rPr>
              </m:ctrlPr>
            </m:sSubPr>
            <m:e>
              <m:r>
                <w:rPr>
                  <w:rFonts w:ascii="Cambria Math" w:hAnsi="Cambria Math" w:cs="Times New Roman"/>
                  <w:szCs w:val="26"/>
                  <w:lang w:val="en-GB"/>
                </w:rPr>
                <m:t>w</m:t>
              </m:r>
            </m:e>
            <m:sub>
              <m:r>
                <w:rPr>
                  <w:rFonts w:ascii="Cambria Math" w:hAnsi="Cambria Math" w:cs="Times New Roman"/>
                  <w:szCs w:val="26"/>
                  <w:lang w:val="en-GB"/>
                </w:rPr>
                <m:t>0</m:t>
              </m:r>
            </m:sub>
          </m:sSub>
          <m:r>
            <w:rPr>
              <w:rFonts w:ascii="Cambria Math" w:hAnsi="Cambria Math" w:cs="Times New Roman"/>
              <w:szCs w:val="26"/>
              <w:lang w:val="en-GB"/>
            </w:rPr>
            <m:t>+</m:t>
          </m:r>
          <m:sSub>
            <m:sSubPr>
              <m:ctrlPr>
                <w:rPr>
                  <w:rFonts w:ascii="Cambria Math" w:hAnsi="Cambria Math" w:cs="Times New Roman"/>
                  <w:i/>
                  <w:szCs w:val="26"/>
                  <w:lang w:val="en-GB"/>
                </w:rPr>
              </m:ctrlPr>
            </m:sSubPr>
            <m:e>
              <m:r>
                <w:rPr>
                  <w:rFonts w:ascii="Cambria Math" w:hAnsi="Cambria Math" w:cs="Times New Roman"/>
                  <w:szCs w:val="26"/>
                  <w:lang w:val="en-GB"/>
                </w:rPr>
                <m:t>w</m:t>
              </m:r>
            </m:e>
            <m:sub>
              <m:r>
                <w:rPr>
                  <w:rFonts w:ascii="Cambria Math" w:hAnsi="Cambria Math" w:cs="Times New Roman"/>
                  <w:szCs w:val="26"/>
                  <w:lang w:val="en-GB"/>
                </w:rPr>
                <m:t>1</m:t>
              </m:r>
            </m:sub>
          </m:sSub>
          <m:sSub>
            <m:sSubPr>
              <m:ctrlPr>
                <w:rPr>
                  <w:rFonts w:ascii="Cambria Math" w:hAnsi="Cambria Math" w:cs="Times New Roman"/>
                  <w:i/>
                  <w:szCs w:val="26"/>
                  <w:lang w:val="en-GB"/>
                </w:rPr>
              </m:ctrlPr>
            </m:sSubPr>
            <m:e>
              <m:r>
                <w:rPr>
                  <w:rFonts w:ascii="Cambria Math" w:hAnsi="Cambria Math" w:cs="Times New Roman"/>
                  <w:szCs w:val="26"/>
                  <w:lang w:val="en-GB"/>
                </w:rPr>
                <m:t>x</m:t>
              </m:r>
            </m:e>
            <m:sub>
              <m:r>
                <w:rPr>
                  <w:rFonts w:ascii="Cambria Math" w:hAnsi="Cambria Math" w:cs="Times New Roman"/>
                  <w:szCs w:val="26"/>
                  <w:lang w:val="en-GB"/>
                </w:rPr>
                <m:t>1</m:t>
              </m:r>
            </m:sub>
          </m:sSub>
          <m:r>
            <w:rPr>
              <w:rFonts w:ascii="Cambria Math" w:hAnsi="Cambria Math" w:cs="Times New Roman"/>
              <w:szCs w:val="26"/>
              <w:lang w:val="en-GB"/>
            </w:rPr>
            <m:t xml:space="preserve"> +</m:t>
          </m:r>
          <m:sSub>
            <m:sSubPr>
              <m:ctrlPr>
                <w:rPr>
                  <w:rFonts w:ascii="Cambria Math" w:hAnsi="Cambria Math" w:cs="Times New Roman"/>
                  <w:i/>
                  <w:szCs w:val="26"/>
                  <w:lang w:val="en-GB"/>
                </w:rPr>
              </m:ctrlPr>
            </m:sSubPr>
            <m:e>
              <m:r>
                <w:rPr>
                  <w:rFonts w:ascii="Cambria Math" w:hAnsi="Cambria Math" w:cs="Times New Roman"/>
                  <w:szCs w:val="26"/>
                  <w:lang w:val="en-GB"/>
                </w:rPr>
                <m:t>w</m:t>
              </m:r>
            </m:e>
            <m:sub>
              <m:r>
                <w:rPr>
                  <w:rFonts w:ascii="Cambria Math" w:hAnsi="Cambria Math" w:cs="Times New Roman"/>
                  <w:szCs w:val="26"/>
                  <w:lang w:val="en-GB"/>
                </w:rPr>
                <m:t>2</m:t>
              </m:r>
            </m:sub>
          </m:sSub>
          <m:sSub>
            <m:sSubPr>
              <m:ctrlPr>
                <w:rPr>
                  <w:rFonts w:ascii="Cambria Math" w:hAnsi="Cambria Math" w:cs="Times New Roman"/>
                  <w:i/>
                  <w:szCs w:val="26"/>
                  <w:lang w:val="en-GB"/>
                </w:rPr>
              </m:ctrlPr>
            </m:sSubPr>
            <m:e>
              <m:r>
                <w:rPr>
                  <w:rFonts w:ascii="Cambria Math" w:hAnsi="Cambria Math" w:cs="Times New Roman"/>
                  <w:szCs w:val="26"/>
                  <w:lang w:val="en-GB"/>
                </w:rPr>
                <m:t>x</m:t>
              </m:r>
            </m:e>
            <m:sub>
              <m:r>
                <w:rPr>
                  <w:rFonts w:ascii="Cambria Math" w:hAnsi="Cambria Math" w:cs="Times New Roman"/>
                  <w:szCs w:val="26"/>
                  <w:lang w:val="en-GB"/>
                </w:rPr>
                <m:t>2</m:t>
              </m:r>
            </m:sub>
          </m:sSub>
          <m:r>
            <w:rPr>
              <w:rFonts w:ascii="Cambria Math" w:hAnsi="Cambria Math" w:cs="Times New Roman"/>
              <w:szCs w:val="26"/>
              <w:lang w:val="en-GB"/>
            </w:rPr>
            <m:t xml:space="preserve"> + ... + </m:t>
          </m:r>
          <m:sSub>
            <m:sSubPr>
              <m:ctrlPr>
                <w:rPr>
                  <w:rFonts w:ascii="Cambria Math" w:hAnsi="Cambria Math" w:cs="Times New Roman"/>
                  <w:i/>
                  <w:szCs w:val="26"/>
                  <w:lang w:val="en-GB"/>
                </w:rPr>
              </m:ctrlPr>
            </m:sSubPr>
            <m:e>
              <m:r>
                <w:rPr>
                  <w:rFonts w:ascii="Cambria Math" w:hAnsi="Cambria Math" w:cs="Times New Roman"/>
                  <w:szCs w:val="26"/>
                  <w:lang w:val="en-GB"/>
                </w:rPr>
                <m:t>w</m:t>
              </m:r>
            </m:e>
            <m:sub>
              <m:r>
                <w:rPr>
                  <w:rFonts w:ascii="Cambria Math" w:hAnsi="Cambria Math" w:cs="Times New Roman"/>
                  <w:szCs w:val="26"/>
                  <w:lang w:val="en-GB"/>
                </w:rPr>
                <m:t>i</m:t>
              </m:r>
            </m:sub>
          </m:sSub>
          <m:sSub>
            <m:sSubPr>
              <m:ctrlPr>
                <w:rPr>
                  <w:rFonts w:ascii="Cambria Math" w:hAnsi="Cambria Math" w:cs="Times New Roman"/>
                  <w:i/>
                  <w:szCs w:val="26"/>
                  <w:lang w:val="en-GB"/>
                </w:rPr>
              </m:ctrlPr>
            </m:sSubPr>
            <m:e>
              <m:r>
                <w:rPr>
                  <w:rFonts w:ascii="Cambria Math" w:hAnsi="Cambria Math" w:cs="Times New Roman"/>
                  <w:szCs w:val="26"/>
                  <w:lang w:val="en-GB"/>
                </w:rPr>
                <m:t>x</m:t>
              </m:r>
            </m:e>
            <m:sub>
              <m:r>
                <w:rPr>
                  <w:rFonts w:ascii="Cambria Math" w:hAnsi="Cambria Math" w:cs="Times New Roman"/>
                  <w:szCs w:val="26"/>
                  <w:lang w:val="en-GB"/>
                </w:rPr>
                <m:t>i</m:t>
              </m:r>
            </m:sub>
          </m:sSub>
          <m:r>
            <w:rPr>
              <w:rFonts w:ascii="Cambria Math" w:hAnsi="Cambria Math" w:cs="Times New Roman"/>
              <w:szCs w:val="26"/>
              <w:lang w:val="en-GB"/>
            </w:rPr>
            <m:t xml:space="preserve"> + e=</m:t>
          </m:r>
          <m:sSup>
            <m:sSupPr>
              <m:ctrlPr>
                <w:rPr>
                  <w:rFonts w:ascii="Cambria Math" w:hAnsi="Cambria Math" w:cs="Times New Roman"/>
                  <w:i/>
                  <w:szCs w:val="26"/>
                  <w:lang w:val="en-GB"/>
                </w:rPr>
              </m:ctrlPr>
            </m:sSupPr>
            <m:e>
              <m:r>
                <w:rPr>
                  <w:rFonts w:ascii="Cambria Math" w:hAnsi="Cambria Math" w:cs="Times New Roman"/>
                  <w:szCs w:val="26"/>
                  <w:lang w:val="en-GB"/>
                </w:rPr>
                <m:t>x</m:t>
              </m:r>
            </m:e>
            <m:sup>
              <m:r>
                <w:rPr>
                  <w:rFonts w:ascii="Cambria Math" w:hAnsi="Cambria Math" w:cs="Times New Roman"/>
                  <w:szCs w:val="26"/>
                  <w:lang w:val="en-GB"/>
                </w:rPr>
                <m:t>T</m:t>
              </m:r>
            </m:sup>
          </m:sSup>
          <m:r>
            <w:rPr>
              <w:rFonts w:ascii="Cambria Math" w:hAnsi="Cambria Math" w:cs="Times New Roman"/>
              <w:szCs w:val="26"/>
              <w:lang w:val="en-GB"/>
            </w:rPr>
            <m:t>w</m:t>
          </m:r>
        </m:oMath>
      </m:oMathPara>
    </w:p>
    <w:p w14:paraId="63AFAAD9" w14:textId="77777777" w:rsidR="00432D3E" w:rsidRPr="000B00B2" w:rsidRDefault="00432D3E" w:rsidP="00432D3E">
      <w:pPr>
        <w:rPr>
          <w:rFonts w:cs="Times New Roman"/>
          <w:szCs w:val="26"/>
          <w:lang w:val="en-GB"/>
        </w:rPr>
      </w:pPr>
      <w:r w:rsidRPr="000B00B2">
        <w:rPr>
          <w:rFonts w:cs="Times New Roman"/>
          <w:szCs w:val="26"/>
          <w:lang w:val="en-GB"/>
        </w:rPr>
        <w:t>Trong đó:</w:t>
      </w:r>
    </w:p>
    <w:p w14:paraId="653A24F1" w14:textId="77777777" w:rsidR="00432D3E" w:rsidRPr="000B00B2" w:rsidRDefault="00432D3E" w:rsidP="00B52CD8">
      <w:pPr>
        <w:pStyle w:val="ListParagraph"/>
        <w:numPr>
          <w:ilvl w:val="0"/>
          <w:numId w:val="28"/>
        </w:numPr>
        <w:spacing w:after="160" w:line="360" w:lineRule="auto"/>
        <w:rPr>
          <w:rFonts w:ascii="Times New Roman" w:eastAsiaTheme="minorEastAsia" w:hAnsi="Times New Roman"/>
          <w:vertAlign w:val="subscript"/>
          <w:lang w:val="en-GB"/>
        </w:rPr>
      </w:pPr>
      <w:r w:rsidRPr="000B00B2">
        <w:rPr>
          <w:rFonts w:ascii="Times New Roman" w:eastAsiaTheme="minorEastAsia" w:hAnsi="Times New Roman"/>
          <w:lang w:val="en-GB"/>
        </w:rPr>
        <w:t xml:space="preserve">y </w:t>
      </w:r>
      <w:r w:rsidRPr="000B00B2">
        <w:rPr>
          <w:rFonts w:ascii="Times New Roman" w:eastAsiaTheme="minorEastAsia" w:hAnsi="Times New Roman"/>
        </w:rPr>
        <w:t>là giá trị thực tế của biến phụ thuộc cần được dự đoán</w:t>
      </w:r>
      <w:r w:rsidRPr="000B00B2">
        <w:rPr>
          <w:rFonts w:ascii="Times New Roman" w:eastAsiaTheme="minorEastAsia" w:hAnsi="Times New Roman"/>
          <w:lang w:val="en-GB"/>
        </w:rPr>
        <w:t>.</w:t>
      </w:r>
    </w:p>
    <w:p w14:paraId="02A810CA" w14:textId="77777777" w:rsidR="00432D3E" w:rsidRPr="000B00B2" w:rsidRDefault="00845737" w:rsidP="00B52CD8">
      <w:pPr>
        <w:pStyle w:val="ListParagraph"/>
        <w:numPr>
          <w:ilvl w:val="0"/>
          <w:numId w:val="28"/>
        </w:numPr>
        <w:spacing w:after="160" w:line="360" w:lineRule="auto"/>
        <w:rPr>
          <w:rFonts w:ascii="Times New Roman" w:eastAsiaTheme="minorEastAsia" w:hAnsi="Times New Roman"/>
          <w:vertAlign w:val="subscript"/>
          <w:lang w:val="en-GB"/>
        </w:rPr>
      </w:pPr>
      <m:oMath>
        <m:acc>
          <m:accPr>
            <m:ctrlPr>
              <w:rPr>
                <w:rFonts w:ascii="Cambria Math" w:hAnsi="Cambria Math"/>
                <w:i/>
                <w:lang w:val="en-GB"/>
              </w:rPr>
            </m:ctrlPr>
          </m:accPr>
          <m:e>
            <m:r>
              <w:rPr>
                <w:rFonts w:ascii="Cambria Math" w:hAnsi="Cambria Math"/>
                <w:lang w:val="en-GB"/>
              </w:rPr>
              <m:t>y</m:t>
            </m:r>
          </m:e>
        </m:acc>
      </m:oMath>
      <w:r w:rsidR="00432D3E" w:rsidRPr="000B00B2">
        <w:rPr>
          <w:rFonts w:ascii="Times New Roman" w:eastAsiaTheme="minorEastAsia" w:hAnsi="Times New Roman"/>
          <w:lang w:val="en-GB"/>
        </w:rPr>
        <w:t xml:space="preserve"> là gí trị đầu ra dự đoán của mô hình.</w:t>
      </w:r>
    </w:p>
    <w:p w14:paraId="0498C3B1" w14:textId="77777777" w:rsidR="00432D3E" w:rsidRPr="000B00B2" w:rsidRDefault="00845737" w:rsidP="00B52CD8">
      <w:pPr>
        <w:pStyle w:val="ListParagraph"/>
        <w:numPr>
          <w:ilvl w:val="0"/>
          <w:numId w:val="28"/>
        </w:numPr>
        <w:spacing w:after="160" w:line="360" w:lineRule="auto"/>
        <w:rPr>
          <w:rFonts w:ascii="Times New Roman" w:eastAsiaTheme="minorEastAsia" w:hAnsi="Times New Roman"/>
          <w:vertAlign w:val="subscript"/>
          <w:lang w:val="en-GB"/>
        </w:rPr>
      </w:pPr>
      <m:oMath>
        <m:sSub>
          <m:sSubPr>
            <m:ctrlPr>
              <w:rPr>
                <w:rFonts w:ascii="Cambria Math" w:eastAsiaTheme="minorEastAsia" w:hAnsi="Cambria Math"/>
                <w:i/>
                <w:vertAlign w:val="subscript"/>
                <w:lang w:val="en-GB"/>
              </w:rPr>
            </m:ctrlPr>
          </m:sSubPr>
          <m:e>
            <m:r>
              <w:rPr>
                <w:rFonts w:ascii="Cambria Math" w:eastAsiaTheme="minorEastAsia" w:hAnsi="Cambria Math"/>
                <w:vertAlign w:val="subscript"/>
                <w:lang w:val="en-GB"/>
              </w:rPr>
              <m:t>x</m:t>
            </m:r>
          </m:e>
          <m:sub>
            <m:r>
              <w:rPr>
                <w:rFonts w:ascii="Cambria Math" w:eastAsiaTheme="minorEastAsia" w:hAnsi="Cambria Math"/>
                <w:vertAlign w:val="subscript"/>
                <w:lang w:val="en-GB"/>
              </w:rPr>
              <m:t>1</m:t>
            </m:r>
          </m:sub>
        </m:sSub>
        <m:r>
          <w:rPr>
            <w:rFonts w:ascii="Cambria Math" w:eastAsiaTheme="minorEastAsia" w:hAnsi="Cambria Math"/>
            <w:vertAlign w:val="subscript"/>
            <w:lang w:val="en-GB"/>
          </w:rPr>
          <m:t xml:space="preserve">, </m:t>
        </m:r>
        <m:sSub>
          <m:sSubPr>
            <m:ctrlPr>
              <w:rPr>
                <w:rFonts w:ascii="Cambria Math" w:eastAsiaTheme="minorEastAsia" w:hAnsi="Cambria Math"/>
                <w:i/>
                <w:vertAlign w:val="subscript"/>
                <w:lang w:val="en-GB"/>
              </w:rPr>
            </m:ctrlPr>
          </m:sSubPr>
          <m:e>
            <m:r>
              <w:rPr>
                <w:rFonts w:ascii="Cambria Math" w:eastAsiaTheme="minorEastAsia" w:hAnsi="Cambria Math"/>
                <w:vertAlign w:val="subscript"/>
                <w:lang w:val="en-GB"/>
              </w:rPr>
              <m:t>x</m:t>
            </m:r>
          </m:e>
          <m:sub>
            <m:r>
              <w:rPr>
                <w:rFonts w:ascii="Cambria Math" w:eastAsiaTheme="minorEastAsia" w:hAnsi="Cambria Math"/>
                <w:vertAlign w:val="subscript"/>
                <w:lang w:val="en-GB"/>
              </w:rPr>
              <m:t>2</m:t>
            </m:r>
          </m:sub>
        </m:sSub>
        <m:r>
          <w:rPr>
            <w:rFonts w:ascii="Cambria Math" w:eastAsiaTheme="minorEastAsia" w:hAnsi="Cambria Math"/>
            <w:vertAlign w:val="subscript"/>
            <w:lang w:val="en-GB"/>
          </w:rPr>
          <m:t xml:space="preserve">,…, </m:t>
        </m:r>
        <m:sSub>
          <m:sSubPr>
            <m:ctrlPr>
              <w:rPr>
                <w:rFonts w:ascii="Cambria Math" w:eastAsiaTheme="minorEastAsia" w:hAnsi="Cambria Math"/>
                <w:i/>
                <w:vertAlign w:val="subscript"/>
                <w:lang w:val="en-GB"/>
              </w:rPr>
            </m:ctrlPr>
          </m:sSubPr>
          <m:e>
            <m:r>
              <w:rPr>
                <w:rFonts w:ascii="Cambria Math" w:eastAsiaTheme="minorEastAsia" w:hAnsi="Cambria Math"/>
                <w:vertAlign w:val="subscript"/>
                <w:lang w:val="en-GB"/>
              </w:rPr>
              <m:t>x</m:t>
            </m:r>
          </m:e>
          <m:sub>
            <m:r>
              <w:rPr>
                <w:rFonts w:ascii="Cambria Math" w:eastAsiaTheme="minorEastAsia" w:hAnsi="Cambria Math"/>
                <w:vertAlign w:val="subscript"/>
                <w:lang w:val="en-GB"/>
              </w:rPr>
              <m:t>i</m:t>
            </m:r>
          </m:sub>
        </m:sSub>
      </m:oMath>
      <w:r w:rsidR="00432D3E" w:rsidRPr="000B00B2">
        <w:rPr>
          <w:rFonts w:ascii="Times New Roman" w:eastAsiaTheme="minorEastAsia" w:hAnsi="Times New Roman"/>
          <w:vertAlign w:val="subscript"/>
          <w:lang w:val="en-GB"/>
        </w:rPr>
        <w:t xml:space="preserve"> </w:t>
      </w:r>
      <w:r w:rsidR="00432D3E" w:rsidRPr="000B00B2">
        <w:rPr>
          <w:rFonts w:ascii="Times New Roman" w:eastAsiaTheme="minorEastAsia" w:hAnsi="Times New Roman"/>
          <w:lang w:val="en-GB"/>
        </w:rPr>
        <w:t>là các biến độc lập.</w:t>
      </w:r>
    </w:p>
    <w:p w14:paraId="73981A84" w14:textId="77777777" w:rsidR="00432D3E" w:rsidRPr="000B00B2" w:rsidRDefault="00432D3E" w:rsidP="00B52CD8">
      <w:pPr>
        <w:pStyle w:val="ListParagraph"/>
        <w:numPr>
          <w:ilvl w:val="0"/>
          <w:numId w:val="28"/>
        </w:numPr>
        <w:spacing w:after="160" w:line="360" w:lineRule="auto"/>
        <w:rPr>
          <w:rFonts w:ascii="Times New Roman" w:eastAsiaTheme="minorEastAsia" w:hAnsi="Times New Roman"/>
          <w:vertAlign w:val="subscript"/>
          <w:lang w:val="en-GB"/>
        </w:rPr>
      </w:pPr>
      <m:oMath>
        <m:r>
          <w:rPr>
            <w:rFonts w:ascii="Cambria Math" w:eastAsiaTheme="minorEastAsia" w:hAnsi="Cambria Math"/>
            <w:vertAlign w:val="subscript"/>
            <w:lang w:val="en-GB"/>
          </w:rPr>
          <m:t>e</m:t>
        </m:r>
      </m:oMath>
      <w:r w:rsidRPr="000B00B2">
        <w:rPr>
          <w:rFonts w:ascii="Times New Roman" w:eastAsiaTheme="minorEastAsia" w:hAnsi="Times New Roman"/>
          <w:vertAlign w:val="subscript"/>
          <w:lang w:val="en-GB"/>
        </w:rPr>
        <w:t xml:space="preserve"> </w:t>
      </w:r>
      <w:r w:rsidRPr="000B00B2">
        <w:rPr>
          <w:rFonts w:ascii="Times New Roman" w:eastAsiaTheme="minorEastAsia" w:hAnsi="Times New Roman"/>
          <w:lang w:val="en-GB"/>
        </w:rPr>
        <w:t>là sai số ngẫu nhiên., được tính bằng công thức:</w:t>
      </w:r>
      <w:r w:rsidRPr="000B00B2">
        <w:rPr>
          <w:rFonts w:ascii="Times New Roman" w:eastAsiaTheme="minorEastAsia" w:hAnsi="Times New Roman"/>
          <w:vertAlign w:val="superscript"/>
          <w:lang w:val="en-GB"/>
        </w:rPr>
        <w:fldChar w:fldCharType="begin"/>
      </w:r>
      <w:r w:rsidRPr="000B00B2">
        <w:rPr>
          <w:rFonts w:ascii="Times New Roman" w:eastAsiaTheme="minorEastAsia" w:hAnsi="Times New Roman"/>
          <w:vertAlign w:val="superscript"/>
          <w:lang w:val="en-GB"/>
        </w:rPr>
        <w:instrText xml:space="preserve"> ADDIN ZOTERO_ITEM CSL_CITATION {"citationID":"H4IUmjGl","properties":{"formattedCitation":"[8]","plainCitation":"[8]","noteIndex":0},"citationItems":[{"id":22,"uris":["http://zotero.org/users/local/RbSRt1tN/items/9GLLFE7W"],"itemData":{"id":22,"type":"book","title":"Machine Learning Cơ Bản","volume":"7","author":[{"family":"Vũ Hữu Tiệp","given":""}],"issued":{"date-parts":[["2018",6,8]]}}}],"schema":"https://github.com/citation-style-language/schema/raw/master/csl-citation.json"} </w:instrText>
      </w:r>
      <w:r w:rsidRPr="000B00B2">
        <w:rPr>
          <w:rFonts w:ascii="Times New Roman" w:eastAsiaTheme="minorEastAsia" w:hAnsi="Times New Roman"/>
          <w:vertAlign w:val="superscript"/>
          <w:lang w:val="en-GB"/>
        </w:rPr>
        <w:fldChar w:fldCharType="separate"/>
      </w:r>
      <w:r w:rsidRPr="000B00B2">
        <w:rPr>
          <w:rFonts w:ascii="Times New Roman" w:hAnsi="Times New Roman"/>
          <w:vertAlign w:val="superscript"/>
        </w:rPr>
        <w:t>[8]</w:t>
      </w:r>
      <w:r w:rsidRPr="000B00B2">
        <w:rPr>
          <w:rFonts w:ascii="Times New Roman" w:eastAsiaTheme="minorEastAsia" w:hAnsi="Times New Roman"/>
          <w:vertAlign w:val="superscript"/>
          <w:lang w:val="en-GB"/>
        </w:rPr>
        <w:fldChar w:fldCharType="end"/>
      </w:r>
    </w:p>
    <w:p w14:paraId="2D3E3A26" w14:textId="77777777" w:rsidR="00432D3E" w:rsidRPr="000B00B2" w:rsidRDefault="00845737" w:rsidP="00B52CD8">
      <w:pPr>
        <w:pStyle w:val="ListParagraph"/>
        <w:numPr>
          <w:ilvl w:val="0"/>
          <w:numId w:val="28"/>
        </w:numPr>
        <w:spacing w:after="160" w:line="360" w:lineRule="auto"/>
        <w:jc w:val="center"/>
        <w:rPr>
          <w:rFonts w:ascii="Times New Roman" w:eastAsiaTheme="minorEastAsia" w:hAnsi="Times New Roman"/>
          <w:vertAlign w:val="subscript"/>
          <w:lang w:val="en-GB"/>
        </w:rPr>
      </w:pPr>
      <m:oMath>
        <m:f>
          <m:fPr>
            <m:ctrlPr>
              <w:rPr>
                <w:rFonts w:ascii="Cambria Math" w:eastAsiaTheme="minorEastAsia" w:hAnsi="Cambria Math"/>
                <w:i/>
                <w:vertAlign w:val="subscript"/>
                <w:lang w:val="en-GB"/>
              </w:rPr>
            </m:ctrlPr>
          </m:fPr>
          <m:num>
            <m:r>
              <w:rPr>
                <w:rFonts w:ascii="Cambria Math" w:eastAsiaTheme="minorEastAsia" w:hAnsi="Cambria Math"/>
                <w:vertAlign w:val="subscript"/>
                <w:lang w:val="en-GB"/>
              </w:rPr>
              <m:t>1</m:t>
            </m:r>
          </m:num>
          <m:den>
            <m:r>
              <w:rPr>
                <w:rFonts w:ascii="Cambria Math" w:eastAsiaTheme="minorEastAsia" w:hAnsi="Cambria Math"/>
                <w:vertAlign w:val="subscript"/>
                <w:lang w:val="en-GB"/>
              </w:rPr>
              <m:t>2</m:t>
            </m:r>
          </m:den>
        </m:f>
        <m:sSup>
          <m:sSupPr>
            <m:ctrlPr>
              <w:rPr>
                <w:rFonts w:ascii="Cambria Math" w:eastAsiaTheme="minorEastAsia" w:hAnsi="Cambria Math"/>
                <w:i/>
                <w:vertAlign w:val="subscript"/>
                <w:lang w:val="en-GB"/>
              </w:rPr>
            </m:ctrlPr>
          </m:sSupPr>
          <m:e>
            <m:r>
              <w:rPr>
                <w:rFonts w:ascii="Cambria Math" w:eastAsiaTheme="minorEastAsia" w:hAnsi="Cambria Math"/>
                <w:vertAlign w:val="subscript"/>
                <w:lang w:val="en-GB"/>
              </w:rPr>
              <m:t>e</m:t>
            </m:r>
          </m:e>
          <m:sup>
            <m:r>
              <w:rPr>
                <w:rFonts w:ascii="Cambria Math" w:eastAsiaTheme="minorEastAsia" w:hAnsi="Cambria Math"/>
                <w:vertAlign w:val="subscript"/>
                <w:lang w:val="en-GB"/>
              </w:rPr>
              <m:t>2</m:t>
            </m:r>
          </m:sup>
        </m:sSup>
        <m:r>
          <w:rPr>
            <w:rFonts w:ascii="Cambria Math" w:eastAsiaTheme="minorEastAsia" w:hAnsi="Cambria Math"/>
            <w:vertAlign w:val="subscript"/>
            <w:lang w:val="en-GB"/>
          </w:rPr>
          <m:t>=</m:t>
        </m:r>
        <m:f>
          <m:fPr>
            <m:ctrlPr>
              <w:rPr>
                <w:rFonts w:ascii="Cambria Math" w:eastAsiaTheme="minorEastAsia" w:hAnsi="Cambria Math"/>
                <w:i/>
                <w:vertAlign w:val="subscript"/>
                <w:lang w:val="en-GB"/>
              </w:rPr>
            </m:ctrlPr>
          </m:fPr>
          <m:num>
            <m:r>
              <w:rPr>
                <w:rFonts w:ascii="Cambria Math" w:eastAsiaTheme="minorEastAsia" w:hAnsi="Cambria Math"/>
                <w:vertAlign w:val="subscript"/>
                <w:lang w:val="en-GB"/>
              </w:rPr>
              <m:t>1</m:t>
            </m:r>
          </m:num>
          <m:den>
            <m:r>
              <w:rPr>
                <w:rFonts w:ascii="Cambria Math" w:eastAsiaTheme="minorEastAsia" w:hAnsi="Cambria Math"/>
                <w:vertAlign w:val="subscript"/>
                <w:lang w:val="en-GB"/>
              </w:rPr>
              <m:t>2</m:t>
            </m:r>
          </m:den>
        </m:f>
        <m:sSup>
          <m:sSupPr>
            <m:ctrlPr>
              <w:rPr>
                <w:rFonts w:ascii="Cambria Math" w:eastAsiaTheme="minorEastAsia" w:hAnsi="Cambria Math"/>
                <w:i/>
                <w:vertAlign w:val="subscript"/>
                <w:lang w:val="en-GB"/>
              </w:rPr>
            </m:ctrlPr>
          </m:sSupPr>
          <m:e>
            <m:d>
              <m:dPr>
                <m:ctrlPr>
                  <w:rPr>
                    <w:rFonts w:ascii="Cambria Math" w:eastAsiaTheme="minorEastAsia" w:hAnsi="Cambria Math"/>
                    <w:i/>
                    <w:vertAlign w:val="subscript"/>
                    <w:lang w:val="en-GB"/>
                  </w:rPr>
                </m:ctrlPr>
              </m:dPr>
              <m:e>
                <m:r>
                  <w:rPr>
                    <w:rFonts w:ascii="Cambria Math" w:eastAsiaTheme="minorEastAsia" w:hAnsi="Cambria Math"/>
                    <w:vertAlign w:val="subscript"/>
                    <w:lang w:val="en-GB"/>
                  </w:rPr>
                  <m:t>y</m:t>
                </m:r>
                <m:r>
                  <w:rPr>
                    <w:rFonts w:ascii="Cambria Math" w:eastAsiaTheme="minorEastAsia" w:hAnsi="Cambria Math"/>
                    <w:vertAlign w:val="subscript"/>
                    <w:lang w:val="en-GB"/>
                  </w:rPr>
                  <m:t>-</m:t>
                </m:r>
                <m:acc>
                  <m:accPr>
                    <m:ctrlPr>
                      <w:rPr>
                        <w:rFonts w:ascii="Cambria Math" w:eastAsiaTheme="minorEastAsia" w:hAnsi="Cambria Math"/>
                        <w:i/>
                        <w:vertAlign w:val="subscript"/>
                        <w:lang w:val="en-GB"/>
                      </w:rPr>
                    </m:ctrlPr>
                  </m:accPr>
                  <m:e>
                    <m:r>
                      <w:rPr>
                        <w:rFonts w:ascii="Cambria Math" w:eastAsiaTheme="minorEastAsia" w:hAnsi="Cambria Math"/>
                        <w:vertAlign w:val="subscript"/>
                        <w:lang w:val="en-GB"/>
                      </w:rPr>
                      <m:t>y</m:t>
                    </m:r>
                  </m:e>
                </m:acc>
              </m:e>
            </m:d>
          </m:e>
          <m:sup>
            <m:r>
              <w:rPr>
                <w:rFonts w:ascii="Cambria Math" w:eastAsiaTheme="minorEastAsia" w:hAnsi="Cambria Math"/>
                <w:vertAlign w:val="subscript"/>
                <w:lang w:val="en-GB"/>
              </w:rPr>
              <m:t>2</m:t>
            </m:r>
          </m:sup>
        </m:sSup>
        <m:r>
          <w:rPr>
            <w:rFonts w:ascii="Cambria Math" w:eastAsiaTheme="minorEastAsia" w:hAnsi="Cambria Math"/>
            <w:vertAlign w:val="subscript"/>
            <w:lang w:val="en-GB"/>
          </w:rPr>
          <m:t>=</m:t>
        </m:r>
        <m:f>
          <m:fPr>
            <m:ctrlPr>
              <w:rPr>
                <w:rFonts w:ascii="Cambria Math" w:eastAsiaTheme="minorEastAsia" w:hAnsi="Cambria Math"/>
                <w:i/>
                <w:vertAlign w:val="subscript"/>
                <w:lang w:val="en-GB"/>
              </w:rPr>
            </m:ctrlPr>
          </m:fPr>
          <m:num>
            <m:r>
              <w:rPr>
                <w:rFonts w:ascii="Cambria Math" w:eastAsiaTheme="minorEastAsia" w:hAnsi="Cambria Math"/>
                <w:vertAlign w:val="subscript"/>
                <w:lang w:val="en-GB"/>
              </w:rPr>
              <m:t>1</m:t>
            </m:r>
          </m:num>
          <m:den>
            <m:r>
              <w:rPr>
                <w:rFonts w:ascii="Cambria Math" w:eastAsiaTheme="minorEastAsia" w:hAnsi="Cambria Math"/>
                <w:vertAlign w:val="subscript"/>
                <w:lang w:val="en-GB"/>
              </w:rPr>
              <m:t>2</m:t>
            </m:r>
          </m:den>
        </m:f>
        <m:sSup>
          <m:sSupPr>
            <m:ctrlPr>
              <w:rPr>
                <w:rFonts w:ascii="Cambria Math" w:eastAsiaTheme="minorEastAsia" w:hAnsi="Cambria Math"/>
                <w:i/>
                <w:vertAlign w:val="subscript"/>
                <w:lang w:val="en-GB"/>
              </w:rPr>
            </m:ctrlPr>
          </m:sSupPr>
          <m:e>
            <m:d>
              <m:dPr>
                <m:ctrlPr>
                  <w:rPr>
                    <w:rFonts w:ascii="Cambria Math" w:eastAsiaTheme="minorEastAsia" w:hAnsi="Cambria Math"/>
                    <w:i/>
                    <w:vertAlign w:val="subscript"/>
                    <w:lang w:val="en-GB"/>
                  </w:rPr>
                </m:ctrlPr>
              </m:dPr>
              <m:e>
                <m:r>
                  <w:rPr>
                    <w:rFonts w:ascii="Cambria Math" w:eastAsiaTheme="minorEastAsia" w:hAnsi="Cambria Math"/>
                    <w:vertAlign w:val="subscript"/>
                    <w:lang w:val="en-GB"/>
                  </w:rPr>
                  <m:t>y</m:t>
                </m:r>
                <m:r>
                  <w:rPr>
                    <w:rFonts w:ascii="Cambria Math" w:eastAsiaTheme="minorEastAsia" w:hAnsi="Cambria Math"/>
                    <w:vertAlign w:val="subscript"/>
                    <w:lang w:val="en-GB"/>
                  </w:rPr>
                  <m:t>-</m:t>
                </m:r>
                <m:sSup>
                  <m:sSupPr>
                    <m:ctrlPr>
                      <w:rPr>
                        <w:rFonts w:ascii="Cambria Math" w:eastAsiaTheme="minorEastAsia" w:hAnsi="Cambria Math"/>
                        <w:i/>
                        <w:vertAlign w:val="subscript"/>
                        <w:lang w:val="en-GB"/>
                      </w:rPr>
                    </m:ctrlPr>
                  </m:sSupPr>
                  <m:e>
                    <m:r>
                      <w:rPr>
                        <w:rFonts w:ascii="Cambria Math" w:eastAsiaTheme="minorEastAsia" w:hAnsi="Cambria Math"/>
                        <w:vertAlign w:val="subscript"/>
                        <w:lang w:val="en-GB"/>
                      </w:rPr>
                      <m:t>x</m:t>
                    </m:r>
                  </m:e>
                  <m:sup>
                    <m:r>
                      <w:rPr>
                        <w:rFonts w:ascii="Cambria Math" w:eastAsiaTheme="minorEastAsia" w:hAnsi="Cambria Math"/>
                        <w:vertAlign w:val="subscript"/>
                        <w:lang w:val="en-GB"/>
                      </w:rPr>
                      <m:t>T</m:t>
                    </m:r>
                  </m:sup>
                </m:sSup>
                <m:r>
                  <w:rPr>
                    <w:rFonts w:ascii="Cambria Math" w:eastAsiaTheme="minorEastAsia" w:hAnsi="Cambria Math"/>
                    <w:vertAlign w:val="subscript"/>
                    <w:lang w:val="en-GB"/>
                  </w:rPr>
                  <m:t>w</m:t>
                </m:r>
              </m:e>
            </m:d>
          </m:e>
          <m:sup>
            <m:r>
              <w:rPr>
                <w:rFonts w:ascii="Cambria Math" w:eastAsiaTheme="minorEastAsia" w:hAnsi="Cambria Math"/>
                <w:vertAlign w:val="subscript"/>
                <w:lang w:val="en-GB"/>
              </w:rPr>
              <m:t>2</m:t>
            </m:r>
          </m:sup>
        </m:sSup>
      </m:oMath>
    </w:p>
    <w:p w14:paraId="47498644" w14:textId="77777777" w:rsidR="00432D3E" w:rsidRPr="000B00B2" w:rsidRDefault="00432D3E" w:rsidP="00B52CD8">
      <w:pPr>
        <w:pStyle w:val="ListParagraph"/>
        <w:numPr>
          <w:ilvl w:val="0"/>
          <w:numId w:val="28"/>
        </w:numPr>
        <w:spacing w:after="160" w:line="360" w:lineRule="auto"/>
        <w:jc w:val="center"/>
        <w:rPr>
          <w:rFonts w:ascii="Times New Roman" w:eastAsiaTheme="minorEastAsia" w:hAnsi="Times New Roman"/>
          <w:vertAlign w:val="subscript"/>
          <w:lang w:val="en-GB"/>
        </w:rPr>
      </w:pPr>
      <w:r w:rsidRPr="000B00B2">
        <w:rPr>
          <w:rFonts w:ascii="Times New Roman" w:eastAsiaTheme="minorEastAsia" w:hAnsi="Times New Roman"/>
          <w:lang w:val="en-GB"/>
        </w:rPr>
        <w:t xml:space="preserve">ở đây ta bình phương </w:t>
      </w:r>
      <m:oMath>
        <m:r>
          <w:rPr>
            <w:rFonts w:ascii="Cambria Math" w:eastAsiaTheme="minorEastAsia" w:hAnsi="Cambria Math"/>
            <w:vertAlign w:val="subscript"/>
            <w:lang w:val="en-GB"/>
          </w:rPr>
          <m:t>e</m:t>
        </m:r>
      </m:oMath>
      <w:r w:rsidRPr="000B00B2">
        <w:rPr>
          <w:rFonts w:ascii="Times New Roman" w:eastAsiaTheme="minorEastAsia" w:hAnsi="Times New Roman"/>
          <w:vertAlign w:val="subscript"/>
          <w:lang w:val="en-GB"/>
        </w:rPr>
        <w:t xml:space="preserve"> </w:t>
      </w:r>
      <w:r w:rsidRPr="000B00B2">
        <w:rPr>
          <w:rFonts w:ascii="Times New Roman" w:eastAsiaTheme="minorEastAsia" w:hAnsi="Times New Roman"/>
          <w:lang w:val="en-GB"/>
        </w:rPr>
        <w:t xml:space="preserve">vì giá trị </w:t>
      </w:r>
      <m:oMath>
        <m:r>
          <w:rPr>
            <w:rFonts w:ascii="Cambria Math" w:eastAsiaTheme="minorEastAsia" w:hAnsi="Cambria Math"/>
            <w:vertAlign w:val="subscript"/>
            <w:lang w:val="en-GB"/>
          </w:rPr>
          <m:t>y-</m:t>
        </m:r>
        <m:acc>
          <m:accPr>
            <m:ctrlPr>
              <w:rPr>
                <w:rFonts w:ascii="Cambria Math" w:eastAsiaTheme="minorEastAsia" w:hAnsi="Cambria Math"/>
                <w:i/>
                <w:vertAlign w:val="subscript"/>
                <w:lang w:val="en-GB"/>
              </w:rPr>
            </m:ctrlPr>
          </m:accPr>
          <m:e>
            <m:r>
              <w:rPr>
                <w:rFonts w:ascii="Cambria Math" w:eastAsiaTheme="minorEastAsia" w:hAnsi="Cambria Math"/>
                <w:vertAlign w:val="subscript"/>
                <w:lang w:val="en-GB"/>
              </w:rPr>
              <m:t>y</m:t>
            </m:r>
          </m:e>
        </m:acc>
      </m:oMath>
      <w:r w:rsidRPr="000B00B2">
        <w:rPr>
          <w:rFonts w:ascii="Times New Roman" w:eastAsiaTheme="minorEastAsia" w:hAnsi="Times New Roman"/>
          <w:lang w:val="en-GB"/>
        </w:rPr>
        <w:t xml:space="preserve"> có thể là một số âm.</w:t>
      </w:r>
    </w:p>
    <w:p w14:paraId="6AB0BCF6" w14:textId="77777777" w:rsidR="00432D3E" w:rsidRPr="000B00B2" w:rsidRDefault="00432D3E" w:rsidP="00B52CD8">
      <w:pPr>
        <w:pStyle w:val="ListParagraph"/>
        <w:numPr>
          <w:ilvl w:val="0"/>
          <w:numId w:val="28"/>
        </w:numPr>
        <w:spacing w:after="160" w:line="360" w:lineRule="auto"/>
        <w:rPr>
          <w:rFonts w:ascii="Times New Roman" w:eastAsiaTheme="minorEastAsia" w:hAnsi="Times New Roman"/>
          <w:vertAlign w:val="subscript"/>
          <w:lang w:val="en-GB"/>
        </w:rPr>
      </w:pPr>
      <m:oMath>
        <m:r>
          <w:rPr>
            <w:rFonts w:ascii="Cambria Math" w:eastAsiaTheme="minorEastAsia" w:hAnsi="Cambria Math"/>
            <w:vertAlign w:val="subscript"/>
            <w:lang w:val="en-GB"/>
          </w:rPr>
          <m:t>w=</m:t>
        </m:r>
        <m:sSup>
          <m:sSupPr>
            <m:ctrlPr>
              <w:rPr>
                <w:rFonts w:ascii="Cambria Math" w:eastAsiaTheme="minorEastAsia" w:hAnsi="Cambria Math"/>
                <w:i/>
                <w:vertAlign w:val="subscript"/>
                <w:lang w:val="en-GB"/>
              </w:rPr>
            </m:ctrlPr>
          </m:sSupPr>
          <m:e>
            <m:r>
              <w:rPr>
                <w:rFonts w:ascii="Cambria Math" w:eastAsiaTheme="minorEastAsia" w:hAnsi="Cambria Math"/>
                <w:vertAlign w:val="subscript"/>
                <w:lang w:val="en-GB"/>
              </w:rPr>
              <m:t>[</m:t>
            </m:r>
            <m:sSub>
              <m:sSubPr>
                <m:ctrlPr>
                  <w:rPr>
                    <w:rFonts w:ascii="Cambria Math" w:eastAsiaTheme="minorEastAsia" w:hAnsi="Cambria Math"/>
                    <w:i/>
                    <w:vertAlign w:val="subscript"/>
                    <w:lang w:val="en-GB"/>
                  </w:rPr>
                </m:ctrlPr>
              </m:sSubPr>
              <m:e>
                <m:sSub>
                  <m:sSubPr>
                    <m:ctrlPr>
                      <w:rPr>
                        <w:rFonts w:ascii="Cambria Math" w:eastAsiaTheme="minorEastAsia" w:hAnsi="Cambria Math"/>
                        <w:i/>
                        <w:vertAlign w:val="subscript"/>
                        <w:lang w:val="en-GB"/>
                      </w:rPr>
                    </m:ctrlPr>
                  </m:sSubPr>
                  <m:e>
                    <m:r>
                      <w:rPr>
                        <w:rFonts w:ascii="Cambria Math" w:eastAsiaTheme="minorEastAsia" w:hAnsi="Cambria Math"/>
                        <w:vertAlign w:val="subscript"/>
                        <w:lang w:val="en-GB"/>
                      </w:rPr>
                      <m:t>w</m:t>
                    </m:r>
                  </m:e>
                  <m:sub>
                    <m:r>
                      <w:rPr>
                        <w:rFonts w:ascii="Cambria Math" w:eastAsiaTheme="minorEastAsia" w:hAnsi="Cambria Math"/>
                        <w:vertAlign w:val="subscript"/>
                        <w:lang w:val="en-GB"/>
                      </w:rPr>
                      <m:t>0</m:t>
                    </m:r>
                  </m:sub>
                </m:sSub>
                <m:r>
                  <w:rPr>
                    <w:rFonts w:ascii="Cambria Math" w:eastAsiaTheme="minorEastAsia" w:hAnsi="Cambria Math"/>
                    <w:vertAlign w:val="subscript"/>
                    <w:lang w:val="en-GB"/>
                  </w:rPr>
                  <m:t>,w</m:t>
                </m:r>
              </m:e>
              <m:sub>
                <m:r>
                  <w:rPr>
                    <w:rFonts w:ascii="Cambria Math" w:eastAsiaTheme="minorEastAsia" w:hAnsi="Cambria Math"/>
                    <w:vertAlign w:val="subscript"/>
                    <w:lang w:val="en-GB"/>
                  </w:rPr>
                  <m:t>1</m:t>
                </m:r>
              </m:sub>
            </m:sSub>
            <m:r>
              <w:rPr>
                <w:rFonts w:ascii="Cambria Math" w:eastAsiaTheme="minorEastAsia" w:hAnsi="Cambria Math"/>
                <w:vertAlign w:val="subscript"/>
                <w:lang w:val="en-GB"/>
              </w:rPr>
              <m:t xml:space="preserve">, </m:t>
            </m:r>
            <m:sSub>
              <m:sSubPr>
                <m:ctrlPr>
                  <w:rPr>
                    <w:rFonts w:ascii="Cambria Math" w:eastAsiaTheme="minorEastAsia" w:hAnsi="Cambria Math"/>
                    <w:i/>
                    <w:vertAlign w:val="subscript"/>
                    <w:lang w:val="en-GB"/>
                  </w:rPr>
                </m:ctrlPr>
              </m:sSubPr>
              <m:e>
                <m:r>
                  <w:rPr>
                    <w:rFonts w:ascii="Cambria Math" w:eastAsiaTheme="minorEastAsia" w:hAnsi="Cambria Math"/>
                    <w:vertAlign w:val="subscript"/>
                    <w:lang w:val="en-GB"/>
                  </w:rPr>
                  <m:t>w</m:t>
                </m:r>
              </m:e>
              <m:sub>
                <m:r>
                  <w:rPr>
                    <w:rFonts w:ascii="Cambria Math" w:eastAsiaTheme="minorEastAsia" w:hAnsi="Cambria Math"/>
                    <w:vertAlign w:val="subscript"/>
                    <w:lang w:val="en-GB"/>
                  </w:rPr>
                  <m:t>2</m:t>
                </m:r>
              </m:sub>
            </m:sSub>
            <m:r>
              <w:rPr>
                <w:rFonts w:ascii="Cambria Math" w:eastAsiaTheme="minorEastAsia" w:hAnsi="Cambria Math"/>
                <w:vertAlign w:val="subscript"/>
                <w:lang w:val="en-GB"/>
              </w:rPr>
              <m:t>, …,</m:t>
            </m:r>
            <m:sSub>
              <m:sSubPr>
                <m:ctrlPr>
                  <w:rPr>
                    <w:rFonts w:ascii="Cambria Math" w:eastAsiaTheme="minorEastAsia" w:hAnsi="Cambria Math"/>
                    <w:i/>
                    <w:vertAlign w:val="subscript"/>
                    <w:lang w:val="en-GB"/>
                  </w:rPr>
                </m:ctrlPr>
              </m:sSubPr>
              <m:e>
                <m:r>
                  <w:rPr>
                    <w:rFonts w:ascii="Cambria Math" w:eastAsiaTheme="minorEastAsia" w:hAnsi="Cambria Math"/>
                    <w:vertAlign w:val="subscript"/>
                    <w:lang w:val="en-GB"/>
                  </w:rPr>
                  <m:t>w</m:t>
                </m:r>
              </m:e>
              <m:sub>
                <m:r>
                  <w:rPr>
                    <w:rFonts w:ascii="Cambria Math" w:eastAsiaTheme="minorEastAsia" w:hAnsi="Cambria Math"/>
                    <w:vertAlign w:val="subscript"/>
                    <w:lang w:val="en-GB"/>
                  </w:rPr>
                  <m:t>i</m:t>
                </m:r>
              </m:sub>
            </m:sSub>
            <m:r>
              <w:rPr>
                <w:rFonts w:ascii="Cambria Math" w:eastAsiaTheme="minorEastAsia" w:hAnsi="Cambria Math"/>
                <w:vertAlign w:val="subscript"/>
                <w:lang w:val="en-GB"/>
              </w:rPr>
              <m:t>]</m:t>
            </m:r>
          </m:e>
          <m:sup>
            <m:r>
              <w:rPr>
                <w:rFonts w:ascii="Cambria Math" w:eastAsiaTheme="minorEastAsia" w:hAnsi="Cambria Math"/>
                <w:vertAlign w:val="subscript"/>
                <w:lang w:val="en-GB"/>
              </w:rPr>
              <m:t>T</m:t>
            </m:r>
          </m:sup>
        </m:sSup>
      </m:oMath>
      <w:r w:rsidRPr="000B00B2">
        <w:rPr>
          <w:rFonts w:ascii="Times New Roman" w:eastAsiaTheme="minorEastAsia" w:hAnsi="Times New Roman"/>
          <w:lang w:val="en-GB"/>
        </w:rPr>
        <w:t xml:space="preserve"> là vector hệ số (hoặc trọng số-weight vector) ta cần đi tìm.</w:t>
      </w:r>
    </w:p>
    <w:p w14:paraId="194E168A" w14:textId="77777777" w:rsidR="00432D3E" w:rsidRPr="000B00B2" w:rsidRDefault="00432D3E" w:rsidP="000B00B2">
      <w:pPr>
        <w:pStyle w:val="Heading3"/>
        <w:numPr>
          <w:ilvl w:val="2"/>
          <w:numId w:val="26"/>
        </w:numPr>
        <w:spacing w:line="360" w:lineRule="auto"/>
        <w:rPr>
          <w:rFonts w:cs="Times New Roman"/>
        </w:rPr>
      </w:pPr>
      <w:r w:rsidRPr="000B00B2">
        <w:rPr>
          <w:rFonts w:cs="Times New Roman"/>
        </w:rPr>
        <w:t>Random Forest Regression</w:t>
      </w:r>
    </w:p>
    <w:p w14:paraId="63C3788F" w14:textId="77777777" w:rsidR="00432D3E" w:rsidRPr="000B00B2" w:rsidRDefault="00432D3E" w:rsidP="000B00B2">
      <w:pPr>
        <w:spacing w:line="360" w:lineRule="auto"/>
        <w:ind w:firstLine="720"/>
        <w:rPr>
          <w:rFonts w:cs="Times New Roman"/>
        </w:rPr>
      </w:pPr>
      <w:r w:rsidRPr="000B00B2">
        <w:rPr>
          <w:rFonts w:cs="Times New Roman"/>
        </w:rPr>
        <w:t>Random Forest Regression là một thuật toán học có giám sát sử dụng phương pháp ensemble learning trong bài toán hồi quy. Mô hình hoạt động bằng cách kết hợp nhiều cây quyết định độc lập và kết hợp kết quả của chúng để đưa ra giá trị dự đoán cuối cùng.</w:t>
      </w:r>
    </w:p>
    <w:p w14:paraId="5CF4EA47" w14:textId="77777777" w:rsidR="00432D3E" w:rsidRPr="000B00B2" w:rsidRDefault="00432D3E" w:rsidP="000B00B2">
      <w:pPr>
        <w:spacing w:line="360" w:lineRule="auto"/>
        <w:ind w:firstLine="720"/>
        <w:rPr>
          <w:rFonts w:cs="Times New Roman"/>
        </w:rPr>
      </w:pPr>
      <w:r w:rsidRPr="000B00B2">
        <w:rPr>
          <w:rFonts w:cs="Times New Roman"/>
        </w:rPr>
        <w:t>Mô hình xây dựng các cây quyết định bằng cách chia dữ liệu huấn luyện theo phương pháp Bootstrap Sampling. Một phần dữ liệu sẽ được lấy ngẫu nhiên từ tập dữ liệu để làm tập huấn luyện và phần còn lại được sử dụng làm tập xác thực của mỗi cây quyết định. Một cách tổng quát, mô hình được xây dựng theo từng bước như sau:</w:t>
      </w:r>
    </w:p>
    <w:p w14:paraId="3ACC87F3" w14:textId="77777777" w:rsidR="00432D3E" w:rsidRPr="000B00B2" w:rsidRDefault="00432D3E" w:rsidP="000B00B2">
      <w:pPr>
        <w:spacing w:line="360" w:lineRule="auto"/>
        <w:ind w:firstLine="720"/>
        <w:rPr>
          <w:rFonts w:eastAsiaTheme="minorEastAsia" w:cs="Times New Roman"/>
        </w:rPr>
      </w:pPr>
      <w:r w:rsidRPr="000B00B2">
        <w:rPr>
          <w:rFonts w:cs="Times New Roman"/>
        </w:rPr>
        <w:t xml:space="preserve">Cho tập dữ liệu </w:t>
      </w:r>
      <m:oMath>
        <m:r>
          <w:rPr>
            <w:rFonts w:ascii="Cambria Math" w:hAnsi="Cambria Math" w:cs="Times New Roman"/>
          </w:rPr>
          <m:t>D={</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e>
        </m:d>
        <m:r>
          <w:rPr>
            <w:rFonts w:ascii="Cambria Math" w:hAnsi="Cambria Math" w:cs="Times New Roman"/>
          </w:rPr>
          <m:t>, …,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m:t>
            </m:r>
          </m:sub>
        </m:sSub>
        <m:r>
          <w:rPr>
            <w:rFonts w:ascii="Cambria Math" w:hAnsi="Cambria Math" w:cs="Times New Roman"/>
          </w:rPr>
          <m:t>)}</m:t>
        </m:r>
      </m:oMath>
      <w:r w:rsidRPr="000B00B2">
        <w:rPr>
          <w:rFonts w:eastAsiaTheme="minorEastAsia" w:cs="Times New Roman"/>
        </w:rPr>
        <w:t xml:space="preserve">, với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i,1</m:t>
            </m:r>
          </m:sub>
        </m:sSub>
        <m:r>
          <w:rPr>
            <w:rFonts w:ascii="Cambria Math" w:eastAsiaTheme="minorEastAsia" w:hAnsi="Cambria Math" w:cs="Times New Roman"/>
          </w:rPr>
          <m:t xml:space="preserve">,… , </m:t>
        </m:r>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i,p</m:t>
            </m:r>
          </m:sub>
        </m:sSub>
      </m:oMath>
      <w:r w:rsidRPr="000B00B2">
        <w:rPr>
          <w:rFonts w:eastAsiaTheme="minorEastAsia" w:cs="Times New Roman"/>
        </w:rPr>
        <w:t xml:space="preserve">. Lặp </w:t>
      </w:r>
      <m:oMath>
        <m:r>
          <w:rPr>
            <w:rFonts w:ascii="Cambria Math" w:eastAsiaTheme="minorEastAsia" w:hAnsi="Cambria Math" w:cs="Times New Roman"/>
          </w:rPr>
          <m:t>j=1</m:t>
        </m:r>
      </m:oMath>
      <w:r w:rsidRPr="000B00B2">
        <w:rPr>
          <w:rFonts w:eastAsiaTheme="minorEastAsia" w:cs="Times New Roman"/>
        </w:rPr>
        <w:t xml:space="preserve"> đến </w:t>
      </w:r>
      <m:oMath>
        <m:r>
          <w:rPr>
            <w:rFonts w:ascii="Cambria Math" w:eastAsiaTheme="minorEastAsia" w:hAnsi="Cambria Math" w:cs="Times New Roman"/>
          </w:rPr>
          <m:t>J</m:t>
        </m:r>
      </m:oMath>
      <w:r w:rsidRPr="000B00B2">
        <w:rPr>
          <w:rFonts w:eastAsiaTheme="minorEastAsia" w:cs="Times New Roman"/>
        </w:rPr>
        <w:t>:</w:t>
      </w:r>
    </w:p>
    <w:p w14:paraId="53884D2B" w14:textId="77777777" w:rsidR="00432D3E" w:rsidRPr="000B00B2" w:rsidRDefault="00432D3E" w:rsidP="000B00B2">
      <w:pPr>
        <w:spacing w:after="0" w:line="360" w:lineRule="auto"/>
        <w:ind w:firstLine="720"/>
        <w:rPr>
          <w:rFonts w:eastAsiaTheme="minorEastAsia" w:cs="Times New Roman"/>
        </w:rPr>
      </w:pPr>
      <w:r w:rsidRPr="000B00B2">
        <w:rPr>
          <w:rFonts w:cs="Times New Roman"/>
          <w:b/>
          <w:bCs/>
        </w:rPr>
        <w:t>Bước 1</w:t>
      </w:r>
      <w:r w:rsidRPr="000B00B2">
        <w:rPr>
          <w:rFonts w:cs="Times New Roman"/>
        </w:rPr>
        <w:t xml:space="preserve">: Lấy mẫu dữ liệu bootstrap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j</m:t>
            </m:r>
          </m:sub>
        </m:sSub>
      </m:oMath>
      <w:r w:rsidRPr="000B00B2">
        <w:rPr>
          <w:rFonts w:eastAsiaTheme="minorEastAsia" w:cs="Times New Roman"/>
        </w:rPr>
        <w:t xml:space="preserve"> từ </w:t>
      </w:r>
      <m:oMath>
        <m:r>
          <w:rPr>
            <w:rFonts w:ascii="Cambria Math" w:hAnsi="Cambria Math" w:cs="Times New Roman"/>
          </w:rPr>
          <m:t>D</m:t>
        </m:r>
      </m:oMath>
      <w:r w:rsidRPr="000B00B2">
        <w:rPr>
          <w:rFonts w:eastAsiaTheme="minorEastAsia" w:cs="Times New Roman"/>
        </w:rPr>
        <w:t>.</w:t>
      </w:r>
    </w:p>
    <w:p w14:paraId="3DA011EA" w14:textId="42EC262F" w:rsidR="00432D3E" w:rsidRPr="000B00B2" w:rsidRDefault="00432D3E" w:rsidP="000B00B2">
      <w:pPr>
        <w:spacing w:after="0" w:line="360" w:lineRule="auto"/>
        <w:ind w:firstLine="720"/>
        <w:rPr>
          <w:rFonts w:cs="Times New Roman"/>
        </w:rPr>
      </w:pPr>
      <w:r w:rsidRPr="000B00B2">
        <w:rPr>
          <w:rFonts w:cs="Times New Roman"/>
          <w:b/>
          <w:bCs/>
        </w:rPr>
        <w:t>Bước 2:</w:t>
      </w:r>
      <w:r w:rsidRPr="000B00B2">
        <w:rPr>
          <w:rFonts w:cs="Times New Roman"/>
        </w:rPr>
        <w:t xml:space="preserve"> Sử dụng </w:t>
      </w: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j</m:t>
            </m:r>
          </m:sub>
        </m:sSub>
      </m:oMath>
      <w:r w:rsidRPr="000B00B2">
        <w:rPr>
          <w:rFonts w:cs="Times New Roman"/>
        </w:rPr>
        <w:t xml:space="preserve"> như dữ liệu huấn luyện. Tiến hành xây dựng cây quyết định sử dụng phương pháp phân chia đệ quy nhị phân (Binary Recursive Partitioning):</w:t>
      </w:r>
    </w:p>
    <w:p w14:paraId="40DC18BF" w14:textId="77777777" w:rsidR="00432D3E" w:rsidRPr="000B00B2" w:rsidRDefault="00432D3E" w:rsidP="000B00B2">
      <w:pPr>
        <w:spacing w:line="360" w:lineRule="auto"/>
        <w:ind w:firstLine="720"/>
        <w:rPr>
          <w:rFonts w:cs="Times New Roman"/>
        </w:rPr>
      </w:pPr>
      <w:r w:rsidRPr="000B00B2">
        <w:rPr>
          <w:rFonts w:cs="Times New Roman"/>
        </w:rPr>
        <w:t xml:space="preserve">    a. Đặt tất cả các mẫu dữ liệu huấn liệu vào một node duy nhất.</w:t>
      </w:r>
    </w:p>
    <w:p w14:paraId="56AE2FF3" w14:textId="77777777" w:rsidR="00432D3E" w:rsidRPr="000B00B2" w:rsidRDefault="00432D3E" w:rsidP="000B00B2">
      <w:pPr>
        <w:spacing w:line="360" w:lineRule="auto"/>
        <w:ind w:firstLine="720"/>
        <w:rPr>
          <w:rFonts w:cs="Times New Roman"/>
        </w:rPr>
      </w:pPr>
      <w:r w:rsidRPr="000B00B2">
        <w:rPr>
          <w:rFonts w:cs="Times New Roman"/>
        </w:rPr>
        <w:t xml:space="preserve">    b. Thực hiện đệ quy các bước bên dưới cho các node chưa được phân chia:</w:t>
      </w:r>
    </w:p>
    <w:p w14:paraId="737271F0" w14:textId="77777777" w:rsidR="00432D3E" w:rsidRPr="000B00B2" w:rsidRDefault="00432D3E" w:rsidP="000B00B2">
      <w:pPr>
        <w:spacing w:line="360" w:lineRule="auto"/>
        <w:ind w:firstLine="720"/>
        <w:rPr>
          <w:rFonts w:cs="Times New Roman"/>
        </w:rPr>
      </w:pPr>
      <w:r w:rsidRPr="000B00B2">
        <w:rPr>
          <w:rFonts w:cs="Times New Roman"/>
        </w:rPr>
        <w:t xml:space="preserve">        i. Chọn ngẫu nhiên </w:t>
      </w:r>
      <m:oMath>
        <m:r>
          <w:rPr>
            <w:rFonts w:ascii="Cambria Math" w:hAnsi="Cambria Math" w:cs="Times New Roman"/>
          </w:rPr>
          <m:t>m</m:t>
        </m:r>
      </m:oMath>
      <w:r w:rsidRPr="000B00B2">
        <w:rPr>
          <w:rFonts w:cs="Times New Roman"/>
        </w:rPr>
        <w:t xml:space="preserve"> predictors từ </w:t>
      </w:r>
      <m:oMath>
        <m:r>
          <w:rPr>
            <w:rFonts w:ascii="Cambria Math" w:hAnsi="Cambria Math" w:cs="Times New Roman"/>
          </w:rPr>
          <m:t>p</m:t>
        </m:r>
      </m:oMath>
      <w:r w:rsidRPr="000B00B2">
        <w:rPr>
          <w:rFonts w:cs="Times New Roman"/>
        </w:rPr>
        <w:t xml:space="preserve"> predictors có sẵn.</w:t>
      </w:r>
    </w:p>
    <w:p w14:paraId="0889FD46" w14:textId="77777777" w:rsidR="00432D3E" w:rsidRPr="000B00B2" w:rsidRDefault="00432D3E" w:rsidP="000B00B2">
      <w:pPr>
        <w:spacing w:line="360" w:lineRule="auto"/>
        <w:ind w:firstLine="720"/>
        <w:rPr>
          <w:rFonts w:cs="Times New Roman"/>
        </w:rPr>
      </w:pPr>
      <w:r w:rsidRPr="000B00B2">
        <w:rPr>
          <w:rFonts w:cs="Times New Roman"/>
        </w:rPr>
        <w:t xml:space="preserve">        ii. Tìm phân chia nhị phân tốt nhất trên </w:t>
      </w:r>
      <m:oMath>
        <m:r>
          <w:rPr>
            <w:rFonts w:ascii="Cambria Math" w:hAnsi="Cambria Math" w:cs="Times New Roman"/>
          </w:rPr>
          <m:t>m</m:t>
        </m:r>
      </m:oMath>
      <w:r w:rsidRPr="000B00B2">
        <w:rPr>
          <w:rFonts w:cs="Times New Roman"/>
        </w:rPr>
        <w:t xml:space="preserve"> predictors đã chọn từ bước i.</w:t>
      </w:r>
    </w:p>
    <w:p w14:paraId="30C62E4A" w14:textId="77777777" w:rsidR="00432D3E" w:rsidRPr="000B00B2" w:rsidRDefault="00432D3E" w:rsidP="000B00B2">
      <w:pPr>
        <w:spacing w:line="360" w:lineRule="auto"/>
        <w:ind w:firstLine="720"/>
        <w:rPr>
          <w:rFonts w:cs="Times New Roman"/>
        </w:rPr>
      </w:pPr>
      <w:r w:rsidRPr="000B00B2">
        <w:rPr>
          <w:rFonts w:cs="Times New Roman"/>
        </w:rPr>
        <w:t xml:space="preserve">        iii. Chia node thì hai node con theo phân chia tốt nhất tìm được ở bước ii.</w:t>
      </w:r>
    </w:p>
    <w:p w14:paraId="3DEA87C7" w14:textId="77777777" w:rsidR="00432D3E" w:rsidRPr="000B00B2" w:rsidRDefault="00432D3E" w:rsidP="000B00B2">
      <w:pPr>
        <w:spacing w:line="360" w:lineRule="auto"/>
        <w:ind w:firstLine="720"/>
        <w:rPr>
          <w:rFonts w:cs="Times New Roman"/>
        </w:rPr>
      </w:pPr>
      <w:r w:rsidRPr="000B00B2">
        <w:rPr>
          <w:rFonts w:cs="Times New Roman"/>
          <w:b/>
          <w:bCs/>
        </w:rPr>
        <w:t>Bước 3:</w:t>
      </w:r>
      <w:r w:rsidRPr="000B00B2">
        <w:rPr>
          <w:rFonts w:cs="Times New Roman"/>
        </w:rPr>
        <w:t xml:space="preserve"> Giá trị dự báo được tìm bằng cách tính trung bình dự đoán trên tất cả </w:t>
      </w:r>
      <m:oMath>
        <m:r>
          <w:rPr>
            <w:rFonts w:ascii="Cambria Math" w:eastAsiaTheme="minorEastAsia" w:hAnsi="Cambria Math" w:cs="Times New Roman"/>
          </w:rPr>
          <m:t>J</m:t>
        </m:r>
      </m:oMath>
      <w:r w:rsidRPr="000B00B2">
        <w:rPr>
          <w:rFonts w:cs="Times New Roman"/>
        </w:rPr>
        <w:t xml:space="preserve"> như sau:</w:t>
      </w:r>
    </w:p>
    <w:p w14:paraId="6967AE4A" w14:textId="77777777" w:rsidR="00432D3E" w:rsidRPr="000B00B2" w:rsidRDefault="00845737" w:rsidP="000B00B2">
      <w:pPr>
        <w:spacing w:line="360" w:lineRule="auto"/>
        <w:ind w:firstLine="720"/>
        <w:rPr>
          <w:rFonts w:eastAsiaTheme="minorEastAsia" w:cs="Times New Roman"/>
        </w:rPr>
      </w:pPr>
      <m:oMathPara>
        <m:oMath>
          <m:acc>
            <m:accPr>
              <m:ctrlPr>
                <w:rPr>
                  <w:rFonts w:ascii="Cambria Math" w:hAnsi="Cambria Math" w:cs="Times New Roman"/>
                  <w:i/>
                </w:rPr>
              </m:ctrlPr>
            </m:accPr>
            <m:e>
              <m:r>
                <w:rPr>
                  <w:rFonts w:ascii="Cambria Math" w:hAnsi="Cambria Math" w:cs="Times New Roman"/>
                </w:rPr>
                <m:t>f</m:t>
              </m:r>
            </m:e>
          </m:acc>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J</m:t>
              </m:r>
            </m:den>
          </m:f>
          <m:nary>
            <m:naryPr>
              <m:chr m:val="∑"/>
              <m:limLoc m:val="undOvr"/>
              <m:ctrlPr>
                <w:rPr>
                  <w:rFonts w:ascii="Cambria Math" w:hAnsi="Cambria Math" w:cs="Times New Roman"/>
                  <w:i/>
                </w:rPr>
              </m:ctrlPr>
            </m:naryPr>
            <m:sub>
              <m:r>
                <w:rPr>
                  <w:rFonts w:ascii="Cambria Math" w:hAnsi="Cambria Math" w:cs="Times New Roman"/>
                </w:rPr>
                <m:t>j</m:t>
              </m:r>
              <m:r>
                <w:rPr>
                  <w:rFonts w:ascii="Cambria Math" w:hAnsi="Cambria Math" w:cs="Times New Roman"/>
                </w:rPr>
                <m:t xml:space="preserve"> = 1 </m:t>
              </m:r>
            </m:sub>
            <m:sup>
              <m:r>
                <w:rPr>
                  <w:rFonts w:ascii="Cambria Math" w:hAnsi="Cambria Math" w:cs="Times New Roman"/>
                </w:rPr>
                <m:t>J</m:t>
              </m:r>
            </m:sup>
            <m:e>
              <m:acc>
                <m:accPr>
                  <m:ctrlPr>
                    <w:rPr>
                      <w:rFonts w:ascii="Cambria Math" w:hAnsi="Cambria Math" w:cs="Times New Roman"/>
                      <w:i/>
                    </w:rPr>
                  </m:ctrlPr>
                </m:accPr>
                <m:e>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j</m:t>
                      </m:r>
                    </m:sub>
                  </m:sSub>
                </m:e>
              </m:acc>
              <m:r>
                <w:rPr>
                  <w:rFonts w:ascii="Cambria Math" w:hAnsi="Cambria Math" w:cs="Times New Roman"/>
                </w:rPr>
                <m:t>(</m:t>
              </m:r>
              <m:r>
                <w:rPr>
                  <w:rFonts w:ascii="Cambria Math" w:hAnsi="Cambria Math" w:cs="Times New Roman"/>
                </w:rPr>
                <m:t>x</m:t>
              </m:r>
              <m:r>
                <w:rPr>
                  <w:rFonts w:ascii="Cambria Math" w:hAnsi="Cambria Math" w:cs="Times New Roman"/>
                </w:rPr>
                <m:t>)</m:t>
              </m:r>
            </m:e>
          </m:nary>
        </m:oMath>
      </m:oMathPara>
    </w:p>
    <w:p w14:paraId="49963449" w14:textId="77777777" w:rsidR="00432D3E" w:rsidRPr="000B00B2" w:rsidRDefault="00432D3E" w:rsidP="000B00B2">
      <w:pPr>
        <w:spacing w:line="360" w:lineRule="auto"/>
        <w:ind w:firstLine="720"/>
        <w:rPr>
          <w:rFonts w:eastAsiaTheme="minorEastAsia" w:cs="Times New Roman"/>
        </w:rPr>
      </w:pPr>
      <w:r w:rsidRPr="000B00B2">
        <w:rPr>
          <w:rFonts w:eastAsiaTheme="minorEastAsia" w:cs="Times New Roman"/>
        </w:rPr>
        <w:t xml:space="preserve">Trong đó: </w:t>
      </w:r>
    </w:p>
    <w:p w14:paraId="2260A179" w14:textId="77777777" w:rsidR="00432D3E" w:rsidRPr="000B00B2" w:rsidRDefault="00845737" w:rsidP="000B00B2">
      <w:pPr>
        <w:pStyle w:val="ListParagraph"/>
        <w:numPr>
          <w:ilvl w:val="0"/>
          <w:numId w:val="29"/>
        </w:numPr>
        <w:spacing w:after="160" w:line="360" w:lineRule="auto"/>
        <w:rPr>
          <w:rFonts w:ascii="Times New Roman" w:hAnsi="Times New Roman"/>
        </w:rPr>
      </w:pPr>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m:t>
            </m:r>
          </m:e>
        </m:d>
      </m:oMath>
      <w:r w:rsidR="00432D3E" w:rsidRPr="000B00B2">
        <w:rPr>
          <w:rFonts w:ascii="Times New Roman" w:eastAsiaTheme="minorEastAsia" w:hAnsi="Times New Roman"/>
        </w:rPr>
        <w:t xml:space="preserve"> là hàm dự báo của mô hình tại thời điểm x.</w:t>
      </w:r>
    </w:p>
    <w:p w14:paraId="701F6756" w14:textId="77777777" w:rsidR="00432D3E" w:rsidRPr="000B00B2" w:rsidRDefault="00432D3E" w:rsidP="000B00B2">
      <w:pPr>
        <w:pStyle w:val="ListParagraph"/>
        <w:numPr>
          <w:ilvl w:val="0"/>
          <w:numId w:val="29"/>
        </w:numPr>
        <w:spacing w:after="160" w:line="360" w:lineRule="auto"/>
        <w:rPr>
          <w:rFonts w:ascii="Times New Roman" w:hAnsi="Times New Roman"/>
        </w:rPr>
      </w:pPr>
      <m:oMath>
        <m:r>
          <w:rPr>
            <w:rFonts w:ascii="Cambria Math" w:hAnsi="Cambria Math"/>
          </w:rPr>
          <m:t>J</m:t>
        </m:r>
      </m:oMath>
      <w:r w:rsidRPr="000B00B2">
        <w:rPr>
          <w:rFonts w:ascii="Times New Roman" w:eastAsiaTheme="minorEastAsia" w:hAnsi="Times New Roman"/>
        </w:rPr>
        <w:t xml:space="preserve"> là số lượng cây.</w:t>
      </w:r>
    </w:p>
    <w:p w14:paraId="7FCC39E9" w14:textId="77777777" w:rsidR="00432D3E" w:rsidRPr="003C383C" w:rsidRDefault="00845737" w:rsidP="000B00B2">
      <w:pPr>
        <w:pStyle w:val="ListParagraph"/>
        <w:numPr>
          <w:ilvl w:val="0"/>
          <w:numId w:val="29"/>
        </w:numPr>
        <w:spacing w:after="160" w:line="360" w:lineRule="auto"/>
      </w:pPr>
      <m:oMath>
        <m:acc>
          <m:accPr>
            <m:ctrlPr>
              <w:rPr>
                <w:rFonts w:ascii="Cambria Math" w:hAnsi="Cambria Math"/>
                <w:i/>
              </w:rPr>
            </m:ctrlPr>
          </m:accPr>
          <m:e>
            <m:sSub>
              <m:sSubPr>
                <m:ctrlPr>
                  <w:rPr>
                    <w:rFonts w:ascii="Cambria Math" w:hAnsi="Cambria Math"/>
                    <w:i/>
                  </w:rPr>
                </m:ctrlPr>
              </m:sSubPr>
              <m:e>
                <m:r>
                  <w:rPr>
                    <w:rFonts w:ascii="Cambria Math" w:hAnsi="Cambria Math"/>
                  </w:rPr>
                  <m:t>h</m:t>
                </m:r>
              </m:e>
              <m:sub>
                <m:r>
                  <w:rPr>
                    <w:rFonts w:ascii="Cambria Math" w:hAnsi="Cambria Math"/>
                  </w:rPr>
                  <m:t>j</m:t>
                </m:r>
              </m:sub>
            </m:sSub>
          </m:e>
        </m:acc>
        <m:r>
          <w:rPr>
            <w:rFonts w:ascii="Cambria Math" w:hAnsi="Cambria Math"/>
          </w:rPr>
          <m:t>(</m:t>
        </m:r>
        <m:r>
          <w:rPr>
            <w:rFonts w:ascii="Cambria Math" w:hAnsi="Cambria Math"/>
          </w:rPr>
          <m:t>x</m:t>
        </m:r>
        <m:r>
          <w:rPr>
            <w:rFonts w:ascii="Cambria Math" w:hAnsi="Cambria Math"/>
          </w:rPr>
          <m:t>)</m:t>
        </m:r>
      </m:oMath>
      <w:r w:rsidR="00432D3E">
        <w:rPr>
          <w:rFonts w:eastAsiaTheme="minorEastAsia"/>
        </w:rPr>
        <w:t xml:space="preserve"> </w:t>
      </w:r>
      <w:r w:rsidR="00432D3E" w:rsidRPr="003C383C">
        <w:rPr>
          <w:rFonts w:eastAsiaTheme="minorEastAsia"/>
        </w:rPr>
        <w:t>là giá trị dự báo của cây j tại thời điểm x.</w:t>
      </w:r>
    </w:p>
    <w:p w14:paraId="58D6A098" w14:textId="77777777" w:rsidR="00432D3E" w:rsidRDefault="00432D3E" w:rsidP="000B00B2">
      <w:pPr>
        <w:pStyle w:val="Heading2"/>
        <w:numPr>
          <w:ilvl w:val="1"/>
          <w:numId w:val="26"/>
        </w:numPr>
        <w:spacing w:line="360" w:lineRule="auto"/>
      </w:pPr>
      <w:r>
        <w:t>Thực nghiệm</w:t>
      </w:r>
    </w:p>
    <w:p w14:paraId="3CDBD849" w14:textId="77777777" w:rsidR="00432D3E" w:rsidRDefault="00432D3E" w:rsidP="000B00B2">
      <w:pPr>
        <w:pStyle w:val="Heading3"/>
        <w:numPr>
          <w:ilvl w:val="2"/>
          <w:numId w:val="26"/>
        </w:numPr>
        <w:spacing w:line="360" w:lineRule="auto"/>
      </w:pPr>
      <w:r>
        <w:t>Các bước xử lí chung</w:t>
      </w:r>
    </w:p>
    <w:p w14:paraId="59054607" w14:textId="77777777" w:rsidR="00432D3E" w:rsidRDefault="00432D3E" w:rsidP="000B00B2">
      <w:pPr>
        <w:spacing w:line="360" w:lineRule="auto"/>
      </w:pPr>
      <w:r w:rsidRPr="00A012D5">
        <w:rPr>
          <w:b/>
          <w:bCs/>
        </w:rPr>
        <w:t>Bước 1:</w:t>
      </w:r>
      <w:r>
        <w:t xml:space="preserve"> Import các thư viện cần thiết.</w:t>
      </w:r>
    </w:p>
    <w:p w14:paraId="3A5C6EC2" w14:textId="77777777" w:rsidR="00432D3E" w:rsidRDefault="00432D3E" w:rsidP="000B00B2">
      <w:pPr>
        <w:jc w:val="center"/>
      </w:pPr>
      <w:r>
        <w:rPr>
          <w:noProof/>
        </w:rPr>
        <w:drawing>
          <wp:inline distT="0" distB="0" distL="0" distR="0" wp14:anchorId="63FC489D" wp14:editId="607A9F0D">
            <wp:extent cx="5943600" cy="1718945"/>
            <wp:effectExtent l="0" t="0" r="0" b="0"/>
            <wp:docPr id="121265934"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5934" name="Picture 1" descr="A screen shot of a computer program&#10;&#10;Description automatically generated with low confidence"/>
                    <pic:cNvPicPr/>
                  </pic:nvPicPr>
                  <pic:blipFill>
                    <a:blip r:embed="rId220"/>
                    <a:stretch>
                      <a:fillRect/>
                    </a:stretch>
                  </pic:blipFill>
                  <pic:spPr>
                    <a:xfrm>
                      <a:off x="0" y="0"/>
                      <a:ext cx="5943600" cy="1718945"/>
                    </a:xfrm>
                    <a:prstGeom prst="rect">
                      <a:avLst/>
                    </a:prstGeom>
                  </pic:spPr>
                </pic:pic>
              </a:graphicData>
            </a:graphic>
          </wp:inline>
        </w:drawing>
      </w:r>
    </w:p>
    <w:p w14:paraId="0711D7C1" w14:textId="77777777" w:rsidR="00432D3E" w:rsidRDefault="00432D3E" w:rsidP="00432D3E">
      <w:r w:rsidRPr="00A012D5">
        <w:rPr>
          <w:b/>
          <w:bCs/>
        </w:rPr>
        <w:t xml:space="preserve">Bước 2: </w:t>
      </w:r>
      <w:r>
        <w:t>Đọc file csv và xử lí missing (nếu có).</w:t>
      </w:r>
    </w:p>
    <w:p w14:paraId="528EC155" w14:textId="77777777" w:rsidR="00432D3E" w:rsidRDefault="00432D3E" w:rsidP="000B00B2">
      <w:pPr>
        <w:jc w:val="center"/>
        <w:rPr>
          <w:b/>
          <w:bCs/>
        </w:rPr>
      </w:pPr>
      <w:r>
        <w:rPr>
          <w:noProof/>
        </w:rPr>
        <w:drawing>
          <wp:inline distT="0" distB="0" distL="0" distR="0" wp14:anchorId="5B34A4C4" wp14:editId="0DA1D463">
            <wp:extent cx="5943600" cy="1158875"/>
            <wp:effectExtent l="0" t="0" r="0" b="3175"/>
            <wp:docPr id="937970139" name="Picture 1"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70139" name="Picture 1" descr="A picture containing text, font, line, screenshot&#10;&#10;Description automatically generated"/>
                    <pic:cNvPicPr/>
                  </pic:nvPicPr>
                  <pic:blipFill>
                    <a:blip r:embed="rId221"/>
                    <a:stretch>
                      <a:fillRect/>
                    </a:stretch>
                  </pic:blipFill>
                  <pic:spPr>
                    <a:xfrm>
                      <a:off x="0" y="0"/>
                      <a:ext cx="5943600" cy="1158875"/>
                    </a:xfrm>
                    <a:prstGeom prst="rect">
                      <a:avLst/>
                    </a:prstGeom>
                  </pic:spPr>
                </pic:pic>
              </a:graphicData>
            </a:graphic>
          </wp:inline>
        </w:drawing>
      </w:r>
    </w:p>
    <w:p w14:paraId="499BB8E3" w14:textId="77777777" w:rsidR="00432D3E" w:rsidRPr="00823DAB" w:rsidRDefault="00432D3E" w:rsidP="000B00B2">
      <w:pPr>
        <w:jc w:val="center"/>
        <w:rPr>
          <w:b/>
          <w:bCs/>
        </w:rPr>
      </w:pPr>
      <w:r>
        <w:rPr>
          <w:noProof/>
        </w:rPr>
        <w:lastRenderedPageBreak/>
        <w:drawing>
          <wp:inline distT="0" distB="0" distL="0" distR="0" wp14:anchorId="145DA3FF" wp14:editId="676932CB">
            <wp:extent cx="3057525" cy="5162550"/>
            <wp:effectExtent l="0" t="0" r="9525" b="0"/>
            <wp:docPr id="21353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1006" name=""/>
                    <pic:cNvPicPr/>
                  </pic:nvPicPr>
                  <pic:blipFill>
                    <a:blip r:embed="rId222"/>
                    <a:stretch>
                      <a:fillRect/>
                    </a:stretch>
                  </pic:blipFill>
                  <pic:spPr>
                    <a:xfrm>
                      <a:off x="0" y="0"/>
                      <a:ext cx="3057525" cy="5162550"/>
                    </a:xfrm>
                    <a:prstGeom prst="rect">
                      <a:avLst/>
                    </a:prstGeom>
                  </pic:spPr>
                </pic:pic>
              </a:graphicData>
            </a:graphic>
          </wp:inline>
        </w:drawing>
      </w:r>
    </w:p>
    <w:p w14:paraId="7610C297" w14:textId="77777777" w:rsidR="00432D3E" w:rsidRPr="00823DAB" w:rsidRDefault="00432D3E" w:rsidP="00432D3E">
      <w:r w:rsidRPr="00823DAB">
        <w:rPr>
          <w:b/>
          <w:bCs/>
        </w:rPr>
        <w:t xml:space="preserve">Bước 3: </w:t>
      </w:r>
      <w:r>
        <w:t>Chia tập dữ liệu thành 3 phần train – test – val theo tỉ lệ 7:2:1.</w:t>
      </w:r>
    </w:p>
    <w:p w14:paraId="7C060ACC" w14:textId="77777777" w:rsidR="00432D3E" w:rsidRDefault="00432D3E" w:rsidP="000B00B2">
      <w:pPr>
        <w:jc w:val="center"/>
        <w:rPr>
          <w:b/>
          <w:bCs/>
        </w:rPr>
      </w:pPr>
      <w:r>
        <w:rPr>
          <w:noProof/>
        </w:rPr>
        <w:drawing>
          <wp:inline distT="0" distB="0" distL="0" distR="0" wp14:anchorId="49CE88B0" wp14:editId="135E93D8">
            <wp:extent cx="5943600" cy="2800350"/>
            <wp:effectExtent l="0" t="0" r="0" b="0"/>
            <wp:docPr id="404223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23366" name=""/>
                    <pic:cNvPicPr/>
                  </pic:nvPicPr>
                  <pic:blipFill>
                    <a:blip r:embed="rId223"/>
                    <a:stretch>
                      <a:fillRect/>
                    </a:stretch>
                  </pic:blipFill>
                  <pic:spPr>
                    <a:xfrm>
                      <a:off x="0" y="0"/>
                      <a:ext cx="5943600" cy="2800350"/>
                    </a:xfrm>
                    <a:prstGeom prst="rect">
                      <a:avLst/>
                    </a:prstGeom>
                  </pic:spPr>
                </pic:pic>
              </a:graphicData>
            </a:graphic>
          </wp:inline>
        </w:drawing>
      </w:r>
    </w:p>
    <w:p w14:paraId="08CA73B3" w14:textId="77777777" w:rsidR="00830E5F" w:rsidRDefault="00830E5F" w:rsidP="000B00B2">
      <w:pPr>
        <w:jc w:val="center"/>
        <w:rPr>
          <w:b/>
          <w:bCs/>
        </w:rPr>
      </w:pPr>
    </w:p>
    <w:p w14:paraId="04461C7E" w14:textId="77777777" w:rsidR="00830E5F" w:rsidRDefault="00830E5F" w:rsidP="000B00B2">
      <w:pPr>
        <w:jc w:val="center"/>
        <w:rPr>
          <w:b/>
          <w:bCs/>
        </w:rPr>
      </w:pPr>
    </w:p>
    <w:p w14:paraId="0ED91C57" w14:textId="77777777" w:rsidR="00432D3E" w:rsidRDefault="00432D3E" w:rsidP="00432D3E">
      <w:r>
        <w:rPr>
          <w:b/>
          <w:bCs/>
        </w:rPr>
        <w:lastRenderedPageBreak/>
        <w:t xml:space="preserve">Bước 4: </w:t>
      </w:r>
      <w:r>
        <w:t xml:space="preserve">Tạo lớp </w:t>
      </w:r>
      <w:r w:rsidRPr="00503410">
        <w:rPr>
          <w:b/>
          <w:bCs/>
        </w:rPr>
        <w:t>visualize</w:t>
      </w:r>
      <w:r>
        <w:t xml:space="preserve"> để sử dụng cho phần trực quan hóa dữ liệu.</w:t>
      </w:r>
    </w:p>
    <w:p w14:paraId="3A20DC32" w14:textId="77777777" w:rsidR="00432D3E" w:rsidRDefault="00432D3E" w:rsidP="000B00B2">
      <w:pPr>
        <w:jc w:val="center"/>
      </w:pPr>
      <w:r>
        <w:rPr>
          <w:noProof/>
        </w:rPr>
        <w:drawing>
          <wp:inline distT="0" distB="0" distL="0" distR="0" wp14:anchorId="2E5A7905" wp14:editId="5FE18D74">
            <wp:extent cx="5943600" cy="2237740"/>
            <wp:effectExtent l="0" t="0" r="0" b="0"/>
            <wp:docPr id="960952090"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952090" name="Picture 1" descr="A picture containing text, screenshot, font&#10;&#10;Description automatically generated"/>
                    <pic:cNvPicPr/>
                  </pic:nvPicPr>
                  <pic:blipFill>
                    <a:blip r:embed="rId224"/>
                    <a:stretch>
                      <a:fillRect/>
                    </a:stretch>
                  </pic:blipFill>
                  <pic:spPr>
                    <a:xfrm>
                      <a:off x="0" y="0"/>
                      <a:ext cx="5943600" cy="2237740"/>
                    </a:xfrm>
                    <a:prstGeom prst="rect">
                      <a:avLst/>
                    </a:prstGeom>
                  </pic:spPr>
                </pic:pic>
              </a:graphicData>
            </a:graphic>
          </wp:inline>
        </w:drawing>
      </w:r>
    </w:p>
    <w:p w14:paraId="19AC328C" w14:textId="77777777" w:rsidR="00432D3E" w:rsidRDefault="00432D3E" w:rsidP="00432D3E">
      <w:r w:rsidRPr="000B00B2">
        <w:rPr>
          <w:b/>
          <w:bCs/>
        </w:rPr>
        <w:t>Bước 5:</w:t>
      </w:r>
      <w:r>
        <w:t xml:space="preserve"> Tạo lớp </w:t>
      </w:r>
      <w:r w:rsidRPr="00503410">
        <w:rPr>
          <w:b/>
          <w:bCs/>
        </w:rPr>
        <w:t>get_metrics</w:t>
      </w:r>
      <w:r>
        <w:t xml:space="preserve"> để tính toán các độ đo đánh giá.</w:t>
      </w:r>
    </w:p>
    <w:p w14:paraId="7E1BEA2A" w14:textId="77777777" w:rsidR="00432D3E" w:rsidRDefault="00432D3E" w:rsidP="000B00B2">
      <w:pPr>
        <w:jc w:val="center"/>
      </w:pPr>
      <w:r>
        <w:rPr>
          <w:noProof/>
        </w:rPr>
        <w:drawing>
          <wp:inline distT="0" distB="0" distL="0" distR="0" wp14:anchorId="6AFC96C5" wp14:editId="7730F887">
            <wp:extent cx="5943600" cy="1447800"/>
            <wp:effectExtent l="0" t="0" r="0" b="0"/>
            <wp:docPr id="1991227477"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27477" name="Picture 1" descr="A picture containing text, font, screenshot&#10;&#10;Description automatically generated"/>
                    <pic:cNvPicPr/>
                  </pic:nvPicPr>
                  <pic:blipFill>
                    <a:blip r:embed="rId225"/>
                    <a:stretch>
                      <a:fillRect/>
                    </a:stretch>
                  </pic:blipFill>
                  <pic:spPr>
                    <a:xfrm>
                      <a:off x="0" y="0"/>
                      <a:ext cx="5943600" cy="1447800"/>
                    </a:xfrm>
                    <a:prstGeom prst="rect">
                      <a:avLst/>
                    </a:prstGeom>
                  </pic:spPr>
                </pic:pic>
              </a:graphicData>
            </a:graphic>
          </wp:inline>
        </w:drawing>
      </w:r>
    </w:p>
    <w:p w14:paraId="0FF34E23" w14:textId="77777777" w:rsidR="00432D3E" w:rsidRDefault="00432D3E" w:rsidP="00830E5F">
      <w:pPr>
        <w:pStyle w:val="Heading3"/>
        <w:numPr>
          <w:ilvl w:val="2"/>
          <w:numId w:val="26"/>
        </w:numPr>
        <w:spacing w:line="360" w:lineRule="auto"/>
      </w:pPr>
      <w:r>
        <w:t>Huấn luyện mô hình Linear Regression</w:t>
      </w:r>
    </w:p>
    <w:p w14:paraId="04095861" w14:textId="77777777" w:rsidR="00432D3E" w:rsidRPr="00503410" w:rsidRDefault="00432D3E" w:rsidP="00830E5F">
      <w:pPr>
        <w:spacing w:line="360" w:lineRule="auto"/>
      </w:pPr>
      <w:r>
        <w:t>Sử dụng hàm LinearRegression từ thư viện sklearn được import ở mục 4.4.1 để khởi tạo mô hình và tiến hành huấn luyện trên tập train. Sau đó, dự đoán trên tập val và tập test. Cuối cùng là tính các độ đo đánh giá MSE, RMSE, MAE, MAPE, R2.</w:t>
      </w:r>
    </w:p>
    <w:p w14:paraId="75903589" w14:textId="77777777" w:rsidR="00432D3E" w:rsidRDefault="00432D3E" w:rsidP="000B00B2">
      <w:pPr>
        <w:jc w:val="center"/>
      </w:pPr>
      <w:r>
        <w:rPr>
          <w:noProof/>
        </w:rPr>
        <w:drawing>
          <wp:inline distT="0" distB="0" distL="0" distR="0" wp14:anchorId="2CBB41B7" wp14:editId="26D4C7E6">
            <wp:extent cx="5943600" cy="2393950"/>
            <wp:effectExtent l="0" t="0" r="0" b="6350"/>
            <wp:docPr id="1537788669"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88669" name="Picture 1" descr="A screenshot of a computer program&#10;&#10;Description automatically generated with low confidence"/>
                    <pic:cNvPicPr/>
                  </pic:nvPicPr>
                  <pic:blipFill>
                    <a:blip r:embed="rId226"/>
                    <a:stretch>
                      <a:fillRect/>
                    </a:stretch>
                  </pic:blipFill>
                  <pic:spPr>
                    <a:xfrm>
                      <a:off x="0" y="0"/>
                      <a:ext cx="5943600" cy="2393950"/>
                    </a:xfrm>
                    <a:prstGeom prst="rect">
                      <a:avLst/>
                    </a:prstGeom>
                  </pic:spPr>
                </pic:pic>
              </a:graphicData>
            </a:graphic>
          </wp:inline>
        </w:drawing>
      </w:r>
    </w:p>
    <w:p w14:paraId="3862C0BB" w14:textId="77777777" w:rsidR="00432D3E" w:rsidRDefault="00432D3E" w:rsidP="000B00B2">
      <w:pPr>
        <w:jc w:val="center"/>
      </w:pPr>
      <w:r>
        <w:rPr>
          <w:noProof/>
        </w:rPr>
        <w:lastRenderedPageBreak/>
        <w:drawing>
          <wp:inline distT="0" distB="0" distL="0" distR="0" wp14:anchorId="4C0581CB" wp14:editId="0A512E47">
            <wp:extent cx="5943600" cy="2971800"/>
            <wp:effectExtent l="0" t="0" r="0" b="0"/>
            <wp:docPr id="157308531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85316" name="Picture 1" descr="A screenshot of a computer&#10;&#10;Description automatically generated with low confidence"/>
                    <pic:cNvPicPr/>
                  </pic:nvPicPr>
                  <pic:blipFill>
                    <a:blip r:embed="rId227"/>
                    <a:stretch>
                      <a:fillRect/>
                    </a:stretch>
                  </pic:blipFill>
                  <pic:spPr>
                    <a:xfrm>
                      <a:off x="0" y="0"/>
                      <a:ext cx="5943600" cy="2971800"/>
                    </a:xfrm>
                    <a:prstGeom prst="rect">
                      <a:avLst/>
                    </a:prstGeom>
                  </pic:spPr>
                </pic:pic>
              </a:graphicData>
            </a:graphic>
          </wp:inline>
        </w:drawing>
      </w:r>
    </w:p>
    <w:p w14:paraId="3F88986E" w14:textId="77777777" w:rsidR="00432D3E" w:rsidRDefault="00432D3E" w:rsidP="00432D3E">
      <w:r>
        <w:t>Tiến hành trực quan hóa dữ liệu như hình dưới:</w:t>
      </w:r>
    </w:p>
    <w:p w14:paraId="764C8D46" w14:textId="77777777" w:rsidR="00432D3E" w:rsidRDefault="00432D3E" w:rsidP="000B00B2">
      <w:pPr>
        <w:jc w:val="center"/>
      </w:pPr>
      <w:r>
        <w:rPr>
          <w:noProof/>
        </w:rPr>
        <w:drawing>
          <wp:inline distT="0" distB="0" distL="0" distR="0" wp14:anchorId="676911FD" wp14:editId="44E3F997">
            <wp:extent cx="5943600" cy="481330"/>
            <wp:effectExtent l="0" t="0" r="0" b="0"/>
            <wp:docPr id="1233410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410426" name=""/>
                    <pic:cNvPicPr/>
                  </pic:nvPicPr>
                  <pic:blipFill>
                    <a:blip r:embed="rId228"/>
                    <a:stretch>
                      <a:fillRect/>
                    </a:stretch>
                  </pic:blipFill>
                  <pic:spPr>
                    <a:xfrm>
                      <a:off x="0" y="0"/>
                      <a:ext cx="5943600" cy="481330"/>
                    </a:xfrm>
                    <a:prstGeom prst="rect">
                      <a:avLst/>
                    </a:prstGeom>
                  </pic:spPr>
                </pic:pic>
              </a:graphicData>
            </a:graphic>
          </wp:inline>
        </w:drawing>
      </w:r>
    </w:p>
    <w:p w14:paraId="71D4A40C" w14:textId="77777777" w:rsidR="00432D3E" w:rsidRPr="00503410" w:rsidRDefault="00432D3E" w:rsidP="000B00B2">
      <w:pPr>
        <w:jc w:val="center"/>
      </w:pPr>
      <w:r>
        <w:rPr>
          <w:noProof/>
        </w:rPr>
        <w:drawing>
          <wp:inline distT="0" distB="0" distL="0" distR="0" wp14:anchorId="78EAF829" wp14:editId="693F22B8">
            <wp:extent cx="5943600" cy="3042285"/>
            <wp:effectExtent l="0" t="0" r="0" b="5715"/>
            <wp:docPr id="1537535407" name="Picture 1" descr="A picture containing text, line, plot,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535407" name="Picture 1" descr="A picture containing text, line, plot, handwriting&#10;&#10;Description automatically generated"/>
                    <pic:cNvPicPr/>
                  </pic:nvPicPr>
                  <pic:blipFill>
                    <a:blip r:embed="rId229"/>
                    <a:stretch>
                      <a:fillRect/>
                    </a:stretch>
                  </pic:blipFill>
                  <pic:spPr>
                    <a:xfrm>
                      <a:off x="0" y="0"/>
                      <a:ext cx="5943600" cy="3042285"/>
                    </a:xfrm>
                    <a:prstGeom prst="rect">
                      <a:avLst/>
                    </a:prstGeom>
                  </pic:spPr>
                </pic:pic>
              </a:graphicData>
            </a:graphic>
          </wp:inline>
        </w:drawing>
      </w:r>
    </w:p>
    <w:p w14:paraId="05A656AD" w14:textId="77777777" w:rsidR="00432D3E" w:rsidRDefault="00432D3E" w:rsidP="000B00B2">
      <w:pPr>
        <w:pStyle w:val="Heading3"/>
        <w:numPr>
          <w:ilvl w:val="2"/>
          <w:numId w:val="26"/>
        </w:numPr>
        <w:spacing w:line="360" w:lineRule="auto"/>
      </w:pPr>
      <w:r>
        <w:t>Huấn luyện mô hình Random Forest Regression</w:t>
      </w:r>
    </w:p>
    <w:p w14:paraId="5957D721" w14:textId="77777777" w:rsidR="00432D3E" w:rsidRPr="00503410" w:rsidRDefault="00432D3E" w:rsidP="000B00B2">
      <w:pPr>
        <w:spacing w:line="360" w:lineRule="auto"/>
      </w:pPr>
      <w:r>
        <w:t>Sử dụng hàm RandomForestRegressor từ thư viện sklearn được import ở mục 4.4.1 để khởi tạo mô hình và tiến hành huấn luyện trên tập train.</w:t>
      </w:r>
    </w:p>
    <w:p w14:paraId="19E4F43E" w14:textId="77777777" w:rsidR="00432D3E" w:rsidRDefault="00432D3E" w:rsidP="000B00B2">
      <w:pPr>
        <w:jc w:val="center"/>
      </w:pPr>
      <w:r>
        <w:rPr>
          <w:noProof/>
        </w:rPr>
        <w:lastRenderedPageBreak/>
        <w:drawing>
          <wp:inline distT="0" distB="0" distL="0" distR="0" wp14:anchorId="3623E75A" wp14:editId="1A6F40DD">
            <wp:extent cx="5943600" cy="1287780"/>
            <wp:effectExtent l="0" t="0" r="0" b="7620"/>
            <wp:docPr id="1312075547"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75547" name="Picture 1" descr="A picture containing text, screenshot, font, line&#10;&#10;Description automatically generated"/>
                    <pic:cNvPicPr/>
                  </pic:nvPicPr>
                  <pic:blipFill>
                    <a:blip r:embed="rId230"/>
                    <a:stretch>
                      <a:fillRect/>
                    </a:stretch>
                  </pic:blipFill>
                  <pic:spPr>
                    <a:xfrm>
                      <a:off x="0" y="0"/>
                      <a:ext cx="5943600" cy="1287780"/>
                    </a:xfrm>
                    <a:prstGeom prst="rect">
                      <a:avLst/>
                    </a:prstGeom>
                  </pic:spPr>
                </pic:pic>
              </a:graphicData>
            </a:graphic>
          </wp:inline>
        </w:drawing>
      </w:r>
    </w:p>
    <w:p w14:paraId="7F7AAD89" w14:textId="77777777" w:rsidR="00432D3E" w:rsidRDefault="00432D3E" w:rsidP="00432D3E">
      <w:r>
        <w:t>Sau đó, dự đoán trên tập val và tập test. Cuối cùng là tính các độ đo đánh giá MSE, RMSE, MAE, MAPE, R2.</w:t>
      </w:r>
    </w:p>
    <w:p w14:paraId="206057C2" w14:textId="77777777" w:rsidR="00432D3E" w:rsidRDefault="00432D3E" w:rsidP="000B00B2">
      <w:pPr>
        <w:jc w:val="center"/>
      </w:pPr>
      <w:r>
        <w:rPr>
          <w:noProof/>
        </w:rPr>
        <w:drawing>
          <wp:inline distT="0" distB="0" distL="0" distR="0" wp14:anchorId="3918179B" wp14:editId="6C4E6D6C">
            <wp:extent cx="5943600" cy="1804670"/>
            <wp:effectExtent l="0" t="0" r="0" b="5080"/>
            <wp:docPr id="967167724" name="Picture 1" descr="A picture containing text, screenshot, font, algeb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167724" name="Picture 1" descr="A picture containing text, screenshot, font, algebra&#10;&#10;Description automatically generated"/>
                    <pic:cNvPicPr/>
                  </pic:nvPicPr>
                  <pic:blipFill>
                    <a:blip r:embed="rId231"/>
                    <a:stretch>
                      <a:fillRect/>
                    </a:stretch>
                  </pic:blipFill>
                  <pic:spPr>
                    <a:xfrm>
                      <a:off x="0" y="0"/>
                      <a:ext cx="5943600" cy="1804670"/>
                    </a:xfrm>
                    <a:prstGeom prst="rect">
                      <a:avLst/>
                    </a:prstGeom>
                  </pic:spPr>
                </pic:pic>
              </a:graphicData>
            </a:graphic>
          </wp:inline>
        </w:drawing>
      </w:r>
    </w:p>
    <w:p w14:paraId="240AA4D4" w14:textId="69D85450" w:rsidR="00432D3E" w:rsidRDefault="00432D3E" w:rsidP="000B00B2">
      <w:pPr>
        <w:jc w:val="center"/>
      </w:pPr>
      <w:r>
        <w:rPr>
          <w:noProof/>
        </w:rPr>
        <w:drawing>
          <wp:inline distT="0" distB="0" distL="0" distR="0" wp14:anchorId="17C8B974" wp14:editId="0A7F5C4E">
            <wp:extent cx="5695950" cy="3162300"/>
            <wp:effectExtent l="0" t="0" r="0" b="0"/>
            <wp:docPr id="658974692"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974692" name="Picture 1" descr="A screenshot of a computer&#10;&#10;Description automatically generated with low confidence"/>
                    <pic:cNvPicPr/>
                  </pic:nvPicPr>
                  <pic:blipFill>
                    <a:blip r:embed="rId232"/>
                    <a:stretch>
                      <a:fillRect/>
                    </a:stretch>
                  </pic:blipFill>
                  <pic:spPr>
                    <a:xfrm>
                      <a:off x="0" y="0"/>
                      <a:ext cx="5695950" cy="3162300"/>
                    </a:xfrm>
                    <a:prstGeom prst="rect">
                      <a:avLst/>
                    </a:prstGeom>
                  </pic:spPr>
                </pic:pic>
              </a:graphicData>
            </a:graphic>
          </wp:inline>
        </w:drawing>
      </w:r>
    </w:p>
    <w:p w14:paraId="47621F86" w14:textId="77777777" w:rsidR="00432D3E" w:rsidRDefault="00432D3E" w:rsidP="00432D3E">
      <w:r>
        <w:t>Tiến hành trực quan hóa dữ liệu như hình dưới:</w:t>
      </w:r>
    </w:p>
    <w:p w14:paraId="1A602E99" w14:textId="77777777" w:rsidR="00432D3E" w:rsidRDefault="00432D3E" w:rsidP="000B00B2">
      <w:pPr>
        <w:jc w:val="center"/>
      </w:pPr>
      <w:r>
        <w:rPr>
          <w:noProof/>
        </w:rPr>
        <w:drawing>
          <wp:inline distT="0" distB="0" distL="0" distR="0" wp14:anchorId="5304C28C" wp14:editId="78A8671F">
            <wp:extent cx="5943600" cy="441960"/>
            <wp:effectExtent l="0" t="0" r="0" b="0"/>
            <wp:docPr id="124595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53080" name=""/>
                    <pic:cNvPicPr/>
                  </pic:nvPicPr>
                  <pic:blipFill>
                    <a:blip r:embed="rId233"/>
                    <a:stretch>
                      <a:fillRect/>
                    </a:stretch>
                  </pic:blipFill>
                  <pic:spPr>
                    <a:xfrm>
                      <a:off x="0" y="0"/>
                      <a:ext cx="5943600" cy="441960"/>
                    </a:xfrm>
                    <a:prstGeom prst="rect">
                      <a:avLst/>
                    </a:prstGeom>
                  </pic:spPr>
                </pic:pic>
              </a:graphicData>
            </a:graphic>
          </wp:inline>
        </w:drawing>
      </w:r>
    </w:p>
    <w:p w14:paraId="4E6B7D90" w14:textId="798511FB" w:rsidR="00432D3E" w:rsidRPr="00E65F07" w:rsidRDefault="00432D3E" w:rsidP="000B00B2">
      <w:pPr>
        <w:jc w:val="center"/>
      </w:pPr>
      <w:r>
        <w:rPr>
          <w:noProof/>
        </w:rPr>
        <w:lastRenderedPageBreak/>
        <w:drawing>
          <wp:inline distT="0" distB="0" distL="0" distR="0" wp14:anchorId="6F891089" wp14:editId="784C56C5">
            <wp:extent cx="5943600" cy="2964180"/>
            <wp:effectExtent l="0" t="0" r="0" b="7620"/>
            <wp:docPr id="1084774412" name="Picture 1"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74412" name="Picture 1" descr="A picture containing text, line, plot, diagram&#10;&#10;Description automatically generated"/>
                    <pic:cNvPicPr/>
                  </pic:nvPicPr>
                  <pic:blipFill>
                    <a:blip r:embed="rId234"/>
                    <a:stretch>
                      <a:fillRect/>
                    </a:stretch>
                  </pic:blipFill>
                  <pic:spPr>
                    <a:xfrm>
                      <a:off x="0" y="0"/>
                      <a:ext cx="5943600" cy="2964180"/>
                    </a:xfrm>
                    <a:prstGeom prst="rect">
                      <a:avLst/>
                    </a:prstGeom>
                  </pic:spPr>
                </pic:pic>
              </a:graphicData>
            </a:graphic>
          </wp:inline>
        </w:drawing>
      </w:r>
    </w:p>
    <w:p w14:paraId="0CBCE371" w14:textId="77777777" w:rsidR="00432D3E" w:rsidRDefault="00432D3E" w:rsidP="00875F03">
      <w:pPr>
        <w:pStyle w:val="Heading2"/>
        <w:numPr>
          <w:ilvl w:val="1"/>
          <w:numId w:val="26"/>
        </w:numPr>
        <w:spacing w:line="360" w:lineRule="auto"/>
      </w:pPr>
      <w:r>
        <w:t>Nhận xét</w:t>
      </w:r>
    </w:p>
    <w:p w14:paraId="456E2FA1" w14:textId="77777777" w:rsidR="00432D3E" w:rsidRDefault="00432D3E" w:rsidP="00875F03">
      <w:pPr>
        <w:spacing w:line="360" w:lineRule="auto"/>
        <w:ind w:firstLine="720"/>
      </w:pPr>
      <w:r>
        <w:t>Từ các độ đo đánh giá đã tính được, nhìn chung, ta thấy mô hình Linear Regression cho ra kết quả tốt hơn mô hình Random Forest Regression do RMSE trên tập test của Linear Regression (</w:t>
      </w:r>
      <m:oMath>
        <m:r>
          <w:rPr>
            <w:rFonts w:ascii="Cambria Math" w:hAnsi="Cambria Math"/>
          </w:rPr>
          <m:t>≈</m:t>
        </m:r>
      </m:oMath>
      <w:r>
        <w:t xml:space="preserve"> </w:t>
      </w:r>
      <w:r w:rsidRPr="005559C7">
        <w:rPr>
          <w:rFonts w:cs="Times New Roman"/>
          <w:color w:val="212121"/>
          <w:szCs w:val="26"/>
          <w:shd w:val="clear" w:color="auto" w:fill="FFFFFF"/>
        </w:rPr>
        <w:t>733414.4</w:t>
      </w:r>
      <w:r>
        <w:rPr>
          <w:rFonts w:cs="Times New Roman"/>
          <w:color w:val="212121"/>
          <w:szCs w:val="26"/>
          <w:shd w:val="clear" w:color="auto" w:fill="FFFFFF"/>
        </w:rPr>
        <w:t>3</w:t>
      </w:r>
      <w:r>
        <w:t xml:space="preserve">) </w:t>
      </w:r>
      <w:r w:rsidRPr="00CB7573">
        <w:rPr>
          <w:b/>
          <w:bCs/>
        </w:rPr>
        <w:t>nhỏ hơn</w:t>
      </w:r>
      <w:r>
        <w:t xml:space="preserve"> mô hình Random Forest Regression (</w:t>
      </w:r>
      <m:oMath>
        <m:r>
          <w:rPr>
            <w:rFonts w:ascii="Cambria Math" w:hAnsi="Cambria Math"/>
          </w:rPr>
          <m:t>≈</m:t>
        </m:r>
      </m:oMath>
      <w:r>
        <w:t xml:space="preserve"> </w:t>
      </w:r>
      <w:r w:rsidRPr="005559C7">
        <w:rPr>
          <w:rFonts w:cs="Times New Roman"/>
          <w:color w:val="212121"/>
          <w:szCs w:val="26"/>
          <w:shd w:val="clear" w:color="auto" w:fill="FFFFFF"/>
        </w:rPr>
        <w:t>749863.0</w:t>
      </w:r>
      <w:r>
        <w:rPr>
          <w:rFonts w:cs="Times New Roman"/>
          <w:color w:val="212121"/>
          <w:szCs w:val="26"/>
          <w:shd w:val="clear" w:color="auto" w:fill="FFFFFF"/>
        </w:rPr>
        <w:t>8</w:t>
      </w:r>
      <w:r>
        <w:t>).</w:t>
      </w:r>
    </w:p>
    <w:p w14:paraId="2F261B91" w14:textId="77777777" w:rsidR="00432D3E" w:rsidRPr="00014D0C" w:rsidRDefault="00432D3E" w:rsidP="00875F03">
      <w:pPr>
        <w:spacing w:line="360" w:lineRule="auto"/>
        <w:ind w:firstLine="720"/>
      </w:pPr>
      <w:r>
        <w:t xml:space="preserve">Do mô hình Linear Regression tốt hơn mô hình Random Forest nên ta sẽ giải thích ý nghĩa dựa trên biểu đồ của mô hình này. Trong 14 ngày dự báo, doanh thu bán rượu của bang Iowa có sự biến động theo chu kì. Doanh thu có xu hướng tăng vào các ngày cuối tuần, ví dụ như ngày 01/01/2023 là ngày Chủ nhật, sau đó doanh thu sẽ giảm vào các ngày giữa tuần và tăng trở lại trong các ngày cuối tuần tiếp theo. </w:t>
      </w:r>
    </w:p>
    <w:p w14:paraId="4AC3D9A3" w14:textId="77777777" w:rsidR="00432D3E" w:rsidRDefault="00432D3E" w:rsidP="000231B3">
      <w:pPr>
        <w:pStyle w:val="ListParagraph"/>
        <w:spacing w:line="360" w:lineRule="auto"/>
        <w:ind w:left="0"/>
      </w:pPr>
    </w:p>
    <w:p w14:paraId="3116F06A" w14:textId="77777777" w:rsidR="003F0E44" w:rsidRDefault="003F0E44" w:rsidP="000231B3">
      <w:pPr>
        <w:pStyle w:val="ListParagraph"/>
        <w:spacing w:line="360" w:lineRule="auto"/>
        <w:ind w:left="0"/>
      </w:pPr>
    </w:p>
    <w:p w14:paraId="4203EB3F" w14:textId="77777777" w:rsidR="003F0E44" w:rsidRDefault="003F0E44" w:rsidP="000231B3">
      <w:pPr>
        <w:pStyle w:val="ListParagraph"/>
        <w:spacing w:line="360" w:lineRule="auto"/>
        <w:ind w:left="0"/>
      </w:pPr>
    </w:p>
    <w:p w14:paraId="76A47CA3" w14:textId="77777777" w:rsidR="003F0E44" w:rsidRDefault="003F0E44" w:rsidP="000231B3">
      <w:pPr>
        <w:pStyle w:val="ListParagraph"/>
        <w:spacing w:line="360" w:lineRule="auto"/>
        <w:ind w:left="0"/>
      </w:pPr>
    </w:p>
    <w:p w14:paraId="24F84367" w14:textId="77777777" w:rsidR="003F0E44" w:rsidRDefault="003F0E44" w:rsidP="000231B3">
      <w:pPr>
        <w:pStyle w:val="ListParagraph"/>
        <w:spacing w:line="360" w:lineRule="auto"/>
        <w:ind w:left="0"/>
      </w:pPr>
    </w:p>
    <w:p w14:paraId="47286C06" w14:textId="77777777" w:rsidR="003F0E44" w:rsidRDefault="003F0E44" w:rsidP="000231B3">
      <w:pPr>
        <w:pStyle w:val="ListParagraph"/>
        <w:spacing w:line="360" w:lineRule="auto"/>
        <w:ind w:left="0"/>
      </w:pPr>
    </w:p>
    <w:p w14:paraId="5AC8C639" w14:textId="77777777" w:rsidR="003F0E44" w:rsidRDefault="003F0E44" w:rsidP="000231B3">
      <w:pPr>
        <w:pStyle w:val="ListParagraph"/>
        <w:spacing w:line="360" w:lineRule="auto"/>
        <w:ind w:left="0"/>
      </w:pPr>
    </w:p>
    <w:p w14:paraId="291D3856" w14:textId="77777777" w:rsidR="003F0E44" w:rsidRDefault="003F0E44" w:rsidP="000231B3">
      <w:pPr>
        <w:pStyle w:val="ListParagraph"/>
        <w:spacing w:line="360" w:lineRule="auto"/>
        <w:ind w:left="0"/>
      </w:pPr>
    </w:p>
    <w:p w14:paraId="340D26E4" w14:textId="77777777" w:rsidR="003F0E44" w:rsidRDefault="003F0E44" w:rsidP="000231B3">
      <w:pPr>
        <w:pStyle w:val="ListParagraph"/>
        <w:spacing w:line="360" w:lineRule="auto"/>
        <w:ind w:left="0"/>
      </w:pPr>
    </w:p>
    <w:p w14:paraId="47092554" w14:textId="77777777" w:rsidR="003F0E44" w:rsidRDefault="003F0E44" w:rsidP="000231B3">
      <w:pPr>
        <w:pStyle w:val="ListParagraph"/>
        <w:spacing w:line="360" w:lineRule="auto"/>
        <w:ind w:left="0"/>
      </w:pPr>
    </w:p>
    <w:p w14:paraId="189A8025" w14:textId="77777777" w:rsidR="003F0E44" w:rsidRPr="00E847C4" w:rsidRDefault="003F0E44" w:rsidP="000231B3">
      <w:pPr>
        <w:pStyle w:val="ListParagraph"/>
        <w:spacing w:line="360" w:lineRule="auto"/>
        <w:ind w:left="0"/>
      </w:pPr>
    </w:p>
    <w:p w14:paraId="49BFBFC7" w14:textId="2D5B81A7" w:rsidR="00E847C4" w:rsidRPr="0060626C" w:rsidRDefault="00E847C4" w:rsidP="00EB597C">
      <w:pPr>
        <w:pStyle w:val="Heading1"/>
        <w:numPr>
          <w:ilvl w:val="0"/>
          <w:numId w:val="0"/>
        </w:numPr>
        <w:spacing w:before="0" w:beforeAutospacing="0" w:after="0" w:afterAutospacing="0" w:line="360" w:lineRule="auto"/>
        <w:ind w:left="432"/>
        <w:jc w:val="center"/>
        <w:rPr>
          <w:b w:val="0"/>
          <w:sz w:val="26"/>
          <w:szCs w:val="26"/>
          <w:lang w:val="en-GB"/>
        </w:rPr>
      </w:pPr>
      <w:bookmarkStart w:id="911" w:name="_Toc132061976"/>
      <w:r w:rsidRPr="00E847C4">
        <w:rPr>
          <w:sz w:val="28"/>
          <w:szCs w:val="28"/>
          <w:lang w:val="en-GB"/>
        </w:rPr>
        <w:lastRenderedPageBreak/>
        <w:t>DANH MỤC TÀI LIỆU THAM KHẢO</w:t>
      </w:r>
      <w:bookmarkEnd w:id="911"/>
    </w:p>
    <w:p w14:paraId="5B43F19E" w14:textId="7A2C4082" w:rsidR="00892680" w:rsidRPr="00ED7B31" w:rsidRDefault="00845737" w:rsidP="00EB597C">
      <w:pPr>
        <w:pStyle w:val="ListParagraph"/>
        <w:numPr>
          <w:ilvl w:val="3"/>
          <w:numId w:val="16"/>
        </w:numPr>
        <w:tabs>
          <w:tab w:val="left" w:pos="284"/>
        </w:tabs>
        <w:spacing w:after="0" w:line="360" w:lineRule="auto"/>
        <w:ind w:left="0" w:firstLine="0"/>
        <w:rPr>
          <w:rFonts w:ascii="Times New Roman" w:hAnsi="Times New Roman"/>
          <w:color w:val="4472C4" w:themeColor="accent1"/>
        </w:rPr>
      </w:pPr>
      <w:hyperlink r:id="rId235" w:history="1">
        <w:r w:rsidR="002706C2" w:rsidRPr="00ED7B31">
          <w:rPr>
            <w:rStyle w:val="Hyperlink"/>
            <w:rFonts w:ascii="Times New Roman" w:hAnsi="Times New Roman"/>
            <w:color w:val="4472C4" w:themeColor="accent1"/>
          </w:rPr>
          <w:t>Star Schema là gì? Star Schema trong Data warehouse - w3seo (websitehcm.com)</w:t>
        </w:r>
      </w:hyperlink>
    </w:p>
    <w:sectPr w:rsidR="00892680" w:rsidRPr="00ED7B31">
      <w:headerReference w:type="even" r:id="rId236"/>
      <w:headerReference w:type="default" r:id="rId237"/>
      <w:footerReference w:type="default" r:id="rId238"/>
      <w:headerReference w:type="first" r:id="rId239"/>
      <w:pgSz w:w="11906" w:h="16838" w:code="9"/>
      <w:pgMar w:top="1170" w:right="926" w:bottom="1260" w:left="1170" w:header="720"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C8F651" w14:textId="77777777" w:rsidR="00936F2E" w:rsidRDefault="00936F2E">
      <w:pPr>
        <w:spacing w:after="0" w:line="240" w:lineRule="auto"/>
      </w:pPr>
      <w:r>
        <w:separator/>
      </w:r>
    </w:p>
  </w:endnote>
  <w:endnote w:type="continuationSeparator" w:id="0">
    <w:p w14:paraId="0FC9A9BF" w14:textId="77777777" w:rsidR="00936F2E" w:rsidRDefault="00936F2E">
      <w:pPr>
        <w:spacing w:after="0" w:line="240" w:lineRule="auto"/>
      </w:pPr>
      <w:r>
        <w:continuationSeparator/>
      </w:r>
    </w:p>
  </w:endnote>
  <w:endnote w:type="continuationNotice" w:id="1">
    <w:p w14:paraId="7D349FE3" w14:textId="77777777" w:rsidR="00936F2E" w:rsidRDefault="00936F2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Yu Mincho">
    <w:altName w:val="游明朝"/>
    <w:charset w:val="80"/>
    <w:family w:val="roman"/>
    <w:pitch w:val="variable"/>
    <w:sig w:usb0="800002E7" w:usb1="2AC7FCFF" w:usb2="00000012" w:usb3="00000000" w:csb0="0002009F" w:csb1="00000000"/>
  </w:font>
  <w:font w:name="Georgia">
    <w:panose1 w:val="02040502050405020303"/>
    <w:charset w:val="00"/>
    <w:family w:val="roman"/>
    <w:pitch w:val="variable"/>
    <w:sig w:usb0="00000287" w:usb1="00000000" w:usb2="00000000" w:usb3="00000000" w:csb0="0000009F" w:csb1="00000000"/>
  </w:font>
  <w:font w:name="UTM Loko">
    <w:charset w:val="00"/>
    <w:family w:val="roman"/>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5FDB62" w14:textId="77777777" w:rsidR="00192F29" w:rsidRDefault="00192F29">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E2DE37" w14:textId="77777777" w:rsidR="00097746" w:rsidRDefault="00097746">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7934245"/>
      <w:docPartObj>
        <w:docPartGallery w:val="Page Numbers (Bottom of Page)"/>
        <w:docPartUnique/>
      </w:docPartObj>
    </w:sdtPr>
    <w:sdtEndPr>
      <w:rPr>
        <w:noProof/>
        <w:sz w:val="26"/>
        <w:szCs w:val="26"/>
      </w:rPr>
    </w:sdtEndPr>
    <w:sdtContent>
      <w:p w14:paraId="4D292E70" w14:textId="77777777" w:rsidR="00097746" w:rsidRPr="00F44591" w:rsidRDefault="00097746" w:rsidP="00F44591">
        <w:pPr>
          <w:pStyle w:val="Footer"/>
          <w:jc w:val="center"/>
        </w:pPr>
        <w:r>
          <w:rPr>
            <w:noProof/>
          </w:rPr>
          <mc:AlternateContent>
            <mc:Choice Requires="wps">
              <w:drawing>
                <wp:anchor distT="0" distB="0" distL="114300" distR="114300" simplePos="0" relativeHeight="251662338" behindDoc="0" locked="0" layoutInCell="1" allowOverlap="1" wp14:anchorId="213D7D36" wp14:editId="4EF94D58">
                  <wp:simplePos x="0" y="0"/>
                  <wp:positionH relativeFrom="column">
                    <wp:posOffset>-85725</wp:posOffset>
                  </wp:positionH>
                  <wp:positionV relativeFrom="paragraph">
                    <wp:posOffset>-245110</wp:posOffset>
                  </wp:positionV>
                  <wp:extent cx="6229350" cy="0"/>
                  <wp:effectExtent l="0" t="0" r="0" b="0"/>
                  <wp:wrapNone/>
                  <wp:docPr id="965143867" name="Straight Connector 965143867"/>
                  <wp:cNvGraphicFramePr/>
                  <a:graphic xmlns:a="http://schemas.openxmlformats.org/drawingml/2006/main">
                    <a:graphicData uri="http://schemas.microsoft.com/office/word/2010/wordprocessingShape">
                      <wps:wsp>
                        <wps:cNvCnPr/>
                        <wps:spPr>
                          <a:xfrm>
                            <a:off x="0" y="0"/>
                            <a:ext cx="62293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B6D76F6" id="Straight Connector 965143867" o:spid="_x0000_s1026" style="position:absolute;z-index:251662338;visibility:visible;mso-wrap-style:square;mso-wrap-distance-left:9pt;mso-wrap-distance-top:0;mso-wrap-distance-right:9pt;mso-wrap-distance-bottom:0;mso-position-horizontal:absolute;mso-position-horizontal-relative:text;mso-position-vertical:absolute;mso-position-vertical-relative:text" from="-6.75pt,-19.3pt" to="483.7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" strokecolor="black [3200]" strokeweight=".5pt">
                  <v:stroke joinstyle="miter"/>
                </v:line>
              </w:pict>
            </mc:Fallback>
          </mc:AlternateContent>
        </w:r>
        <w:r>
          <w:t xml:space="preserve">Trang </w:t>
        </w:r>
        <w:r w:rsidRPr="00F44591">
          <w:rPr>
            <w:sz w:val="26"/>
            <w:szCs w:val="26"/>
          </w:rPr>
          <w:fldChar w:fldCharType="begin"/>
        </w:r>
        <w:r w:rsidRPr="00F44591">
          <w:rPr>
            <w:sz w:val="26"/>
            <w:szCs w:val="26"/>
          </w:rPr>
          <w:instrText xml:space="preserve"> PAGE   \* MERGEFORMAT </w:instrText>
        </w:r>
        <w:r w:rsidRPr="00F44591">
          <w:rPr>
            <w:sz w:val="26"/>
            <w:szCs w:val="26"/>
          </w:rPr>
          <w:fldChar w:fldCharType="separate"/>
        </w:r>
        <w:r w:rsidRPr="00F44591">
          <w:rPr>
            <w:noProof/>
            <w:sz w:val="26"/>
            <w:szCs w:val="26"/>
          </w:rPr>
          <w:t>2</w:t>
        </w:r>
        <w:r w:rsidRPr="00F44591">
          <w:rPr>
            <w:noProof/>
            <w:sz w:val="26"/>
            <w:szCs w:val="26"/>
          </w:rPr>
          <w:fldChar w:fldCharType="end"/>
        </w:r>
      </w:p>
    </w:sdtContent>
  </w:sdt>
  <w:p w14:paraId="3FE76AA9" w14:textId="77777777" w:rsidR="00097746" w:rsidRPr="005304C1" w:rsidRDefault="00097746">
    <w:pPr>
      <w:rPr>
        <w:rFonts w:cstheme="majorHAnsi"/>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7907972"/>
      <w:docPartObj>
        <w:docPartGallery w:val="Page Numbers (Bottom of Page)"/>
        <w:docPartUnique/>
      </w:docPartObj>
    </w:sdtPr>
    <w:sdtEndPr>
      <w:rPr>
        <w:noProof/>
        <w:sz w:val="26"/>
        <w:szCs w:val="26"/>
      </w:rPr>
    </w:sdtEndPr>
    <w:sdtContent>
      <w:p w14:paraId="4A34F4EB" w14:textId="77777777" w:rsidR="00192F29" w:rsidRPr="00F44591" w:rsidRDefault="00BF7740">
        <w:pPr>
          <w:pStyle w:val="Footer"/>
          <w:jc w:val="center"/>
        </w:pPr>
        <w:r>
          <w:rPr>
            <w:noProof/>
          </w:rPr>
          <mc:AlternateContent>
            <mc:Choice Requires="wps">
              <w:drawing>
                <wp:anchor distT="0" distB="0" distL="114300" distR="114300" simplePos="0" relativeHeight="251658242" behindDoc="0" locked="0" layoutInCell="1" allowOverlap="1" wp14:anchorId="7879D620" wp14:editId="7518881A">
                  <wp:simplePos x="0" y="0"/>
                  <wp:positionH relativeFrom="column">
                    <wp:posOffset>-85725</wp:posOffset>
                  </wp:positionH>
                  <wp:positionV relativeFrom="paragraph">
                    <wp:posOffset>-245110</wp:posOffset>
                  </wp:positionV>
                  <wp:extent cx="6229350" cy="0"/>
                  <wp:effectExtent l="0" t="0" r="0" b="0"/>
                  <wp:wrapNone/>
                  <wp:docPr id="304" name="Straight Connector 304"/>
                  <wp:cNvGraphicFramePr/>
                  <a:graphic xmlns:a="http://schemas.openxmlformats.org/drawingml/2006/main">
                    <a:graphicData uri="http://schemas.microsoft.com/office/word/2010/wordprocessingShape">
                      <wps:wsp>
                        <wps:cNvCnPr/>
                        <wps:spPr>
                          <a:xfrm>
                            <a:off x="0" y="0"/>
                            <a:ext cx="62293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98B335D" id="Straight Connector 304" o:spid="_x0000_s1026" style="position:absolute;z-index:251658242;visibility:visible;mso-wrap-style:square;mso-wrap-distance-left:9pt;mso-wrap-distance-top:0;mso-wrap-distance-right:9pt;mso-wrap-distance-bottom:0;mso-position-horizontal:absolute;mso-position-horizontal-relative:text;mso-position-vertical:absolute;mso-position-vertical-relative:text" from="-6.75pt,-19.3pt" to="483.7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" strokecolor="black [3200]" strokeweight=".5pt">
                  <v:stroke joinstyle="miter"/>
                </v:line>
              </w:pict>
            </mc:Fallback>
          </mc:AlternateContent>
        </w:r>
        <w:r>
          <w:t xml:space="preserve">Trang </w:t>
        </w:r>
        <w:r w:rsidRPr="00F44591">
          <w:rPr>
            <w:sz w:val="26"/>
            <w:szCs w:val="26"/>
          </w:rPr>
          <w:fldChar w:fldCharType="begin"/>
        </w:r>
        <w:r w:rsidRPr="00F44591">
          <w:rPr>
            <w:sz w:val="26"/>
            <w:szCs w:val="26"/>
          </w:rPr>
          <w:instrText xml:space="preserve"> PAGE   \* MERGEFORMAT </w:instrText>
        </w:r>
        <w:r w:rsidRPr="00F44591">
          <w:rPr>
            <w:sz w:val="26"/>
            <w:szCs w:val="26"/>
          </w:rPr>
          <w:fldChar w:fldCharType="separate"/>
        </w:r>
        <w:r w:rsidRPr="00F44591">
          <w:rPr>
            <w:noProof/>
            <w:sz w:val="26"/>
            <w:szCs w:val="26"/>
          </w:rPr>
          <w:t>2</w:t>
        </w:r>
        <w:r w:rsidRPr="00F44591">
          <w:rPr>
            <w:noProof/>
            <w:sz w:val="26"/>
            <w:szCs w:val="26"/>
          </w:rPr>
          <w:fldChar w:fldCharType="end"/>
        </w:r>
      </w:p>
    </w:sdtContent>
  </w:sdt>
  <w:p w14:paraId="6CA4C6BE" w14:textId="77777777" w:rsidR="00192F29" w:rsidRPr="005304C1" w:rsidRDefault="00192F29">
    <w:pPr>
      <w:rPr>
        <w:rFonts w:asciiTheme="majorHAnsi" w:hAnsiTheme="majorHAnsi"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B55F9" w14:textId="77777777" w:rsidR="00936F2E" w:rsidRDefault="00936F2E">
      <w:pPr>
        <w:spacing w:after="0" w:line="240" w:lineRule="auto"/>
      </w:pPr>
      <w:r>
        <w:separator/>
      </w:r>
    </w:p>
  </w:footnote>
  <w:footnote w:type="continuationSeparator" w:id="0">
    <w:p w14:paraId="69C4870C" w14:textId="77777777" w:rsidR="00936F2E" w:rsidRDefault="00936F2E">
      <w:pPr>
        <w:spacing w:after="0" w:line="240" w:lineRule="auto"/>
      </w:pPr>
      <w:r>
        <w:continuationSeparator/>
      </w:r>
    </w:p>
  </w:footnote>
  <w:footnote w:type="continuationNotice" w:id="1">
    <w:p w14:paraId="7C425250" w14:textId="77777777" w:rsidR="00936F2E" w:rsidRDefault="00936F2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1C977" w14:textId="77777777" w:rsidR="00097746" w:rsidRDefault="00845737">
    <w:pPr>
      <w:pStyle w:val="Header"/>
    </w:pPr>
    <w:r>
      <w:rPr>
        <w:noProof/>
      </w:rPr>
      <w:pict w14:anchorId="7ED924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0;margin-top:0;width:420pt;height:420pt;z-index:-251655166;mso-position-horizontal:center;mso-position-horizontal-relative:margin;mso-position-vertical:center;mso-position-vertical-relative:margin" o:allowincell="f">
          <v:imagedata r:id="rId1" o:title="Artboard 2@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37D6C" w14:textId="77777777" w:rsidR="00097746" w:rsidRPr="00612133" w:rsidRDefault="00097746" w:rsidP="00C92440">
    <w:pPr>
      <w:tabs>
        <w:tab w:val="center" w:pos="4680"/>
        <w:tab w:val="right" w:pos="9360"/>
      </w:tabs>
      <w:spacing w:after="0" w:line="240" w:lineRule="auto"/>
      <w:rPr>
        <w:rFonts w:cs="Times New Roman"/>
        <w:sz w:val="24"/>
        <w:szCs w:val="24"/>
        <w:lang w:val="en-US"/>
      </w:rPr>
    </w:pPr>
    <w:r w:rsidRPr="00C92440">
      <w:rPr>
        <w:rFonts w:cs="Times New Roman"/>
        <w:sz w:val="24"/>
        <w:szCs w:val="24"/>
        <w:lang w:val="en-US"/>
      </w:rPr>
      <w:t>I</w:t>
    </w:r>
    <w:r>
      <w:rPr>
        <w:rFonts w:cs="Times New Roman"/>
        <w:sz w:val="24"/>
        <w:szCs w:val="24"/>
        <w:lang w:val="en-US"/>
      </w:rPr>
      <w:t>S217 – Kho dữ liệu và OLAP</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DD369" w14:textId="77777777" w:rsidR="00097746" w:rsidRDefault="00845737">
    <w:pPr>
      <w:pStyle w:val="Header"/>
    </w:pPr>
    <w:r>
      <w:rPr>
        <w:noProof/>
      </w:rPr>
      <w:pict w14:anchorId="6B4F35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0;margin-top:0;width:420pt;height:420pt;z-index:-251656190;mso-position-horizontal:center;mso-position-horizontal-relative:margin;mso-position-vertical:center;mso-position-vertical-relative:margin" o:allowincell="f">
          <v:imagedata r:id="rId1" o:title="Artboard 2@logo"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03233" w14:textId="77777777" w:rsidR="00192F29" w:rsidRDefault="00845737">
    <w:pPr>
      <w:pStyle w:val="Header"/>
    </w:pPr>
    <w:r>
      <w:rPr>
        <w:noProof/>
      </w:rPr>
      <w:pict w14:anchorId="6FECCD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3077097" o:spid="_x0000_s1026" type="#_x0000_t75" style="position:absolute;left:0;text-align:left;margin-left:0;margin-top:0;width:420pt;height:420pt;z-index:-251658239;mso-position-horizontal:center;mso-position-horizontal-relative:margin;mso-position-vertical:center;mso-position-vertical-relative:margin" o:allowincell="f">
          <v:imagedata r:id="rId1" o:title="Artboard 2@logo"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DF45DE" w14:textId="77777777" w:rsidR="00192F29" w:rsidRPr="00612133" w:rsidRDefault="00BF7740">
    <w:pPr>
      <w:tabs>
        <w:tab w:val="center" w:pos="4680"/>
        <w:tab w:val="right" w:pos="9360"/>
      </w:tabs>
      <w:spacing w:after="0" w:line="240" w:lineRule="auto"/>
      <w:rPr>
        <w:rFonts w:cs="Times New Roman"/>
        <w:sz w:val="24"/>
        <w:szCs w:val="24"/>
        <w:lang w:val="en-US"/>
      </w:rPr>
    </w:pPr>
    <w:r w:rsidRPr="00C92440">
      <w:rPr>
        <w:rFonts w:cs="Times New Roman"/>
        <w:sz w:val="24"/>
        <w:szCs w:val="24"/>
        <w:lang w:val="en-US"/>
      </w:rPr>
      <w:t>I</w:t>
    </w:r>
    <w:r>
      <w:rPr>
        <w:rFonts w:cs="Times New Roman"/>
        <w:sz w:val="24"/>
        <w:szCs w:val="24"/>
        <w:lang w:val="en-US"/>
      </w:rPr>
      <w:t>S217 – Kho dữ liệu và OLAP</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67CB0" w14:textId="77777777" w:rsidR="00192F29" w:rsidRDefault="00845737">
    <w:pPr>
      <w:pStyle w:val="Header"/>
    </w:pPr>
    <w:r>
      <w:rPr>
        <w:noProof/>
      </w:rPr>
      <w:pict w14:anchorId="6A85A6E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3077096" o:spid="_x0000_s1025" type="#_x0000_t75" style="position:absolute;left:0;text-align:left;margin-left:0;margin-top:0;width:420pt;height:420pt;z-index:-251658240;mso-position-horizontal:center;mso-position-horizontal-relative:margin;mso-position-vertical:center;mso-position-vertical-relative:margin" o:allowincell="f">
          <v:imagedata r:id="rId1" o:title="Artboard 2@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0783F"/>
    <w:multiLevelType w:val="multilevel"/>
    <w:tmpl w:val="A3E05358"/>
    <w:lvl w:ilvl="0">
      <w:start w:val="2"/>
      <w:numFmt w:val="none"/>
      <w:suff w:val="space"/>
      <w:lvlText w:val="%1"/>
      <w:lvlJc w:val="left"/>
      <w:pPr>
        <w:ind w:left="720" w:hanging="360"/>
      </w:pPr>
      <w:rPr>
        <w:rFonts w:hint="default"/>
        <w:b w:val="0"/>
        <w:bC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1DC7950"/>
    <w:multiLevelType w:val="hybridMultilevel"/>
    <w:tmpl w:val="6C488BD2"/>
    <w:lvl w:ilvl="0" w:tplc="6D7EE862">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9720D3"/>
    <w:multiLevelType w:val="hybridMultilevel"/>
    <w:tmpl w:val="6EAE8C8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284E6F"/>
    <w:multiLevelType w:val="hybridMultilevel"/>
    <w:tmpl w:val="68D8B98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C2F27"/>
    <w:multiLevelType w:val="hybridMultilevel"/>
    <w:tmpl w:val="0B785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C404C2"/>
    <w:multiLevelType w:val="multilevel"/>
    <w:tmpl w:val="840E976E"/>
    <w:lvl w:ilvl="0">
      <w:start w:val="1"/>
      <w:numFmt w:val="decimal"/>
      <w:pStyle w:val="Cu"/>
      <w:suff w:val="space"/>
      <w:lvlText w:val="Câu %1:"/>
      <w:lvlJc w:val="left"/>
      <w:pPr>
        <w:ind w:left="12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1CB1D13"/>
    <w:multiLevelType w:val="multilevel"/>
    <w:tmpl w:val="51C66AEA"/>
    <w:lvl w:ilvl="0">
      <w:start w:val="1"/>
      <w:numFmt w:val="decimal"/>
      <w:lvlText w:val="%1."/>
      <w:lvlJc w:val="left"/>
      <w:pPr>
        <w:ind w:left="390" w:hanging="390"/>
      </w:pPr>
      <w:rPr>
        <w:rFonts w:hint="default"/>
      </w:rPr>
    </w:lvl>
    <w:lvl w:ilvl="1">
      <w:start w:val="1"/>
      <w:numFmt w:val="decimal"/>
      <w:pStyle w:val="u111"/>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A12315C"/>
    <w:multiLevelType w:val="multilevel"/>
    <w:tmpl w:val="1D1ADE86"/>
    <w:lvl w:ilvl="0">
      <w:start w:val="1"/>
      <w:numFmt w:val="decimal"/>
      <w:lvlText w:val="%1"/>
      <w:lvlJc w:val="left"/>
      <w:pPr>
        <w:ind w:left="432" w:hanging="432"/>
      </w:pPr>
      <w:rPr>
        <w:rFonts w:hint="default"/>
      </w:rPr>
    </w:lvl>
    <w:lvl w:ilvl="1">
      <w:start w:val="4"/>
      <w:numFmt w:val="decimal"/>
      <w:suff w:val="space"/>
      <w:lvlText w:val="1.%2"/>
      <w:lvlJc w:val="left"/>
      <w:pPr>
        <w:ind w:left="576" w:hanging="576"/>
      </w:pPr>
      <w:rPr>
        <w:rFonts w:hint="default"/>
      </w:rPr>
    </w:lvl>
    <w:lvl w:ilvl="2">
      <w:start w:val="1"/>
      <w:numFmt w:val="decimal"/>
      <w:pStyle w:val="Heading3"/>
      <w:suff w:val="space"/>
      <w:lvlText w:val="2.2.%3"/>
      <w:lvlJc w:val="left"/>
      <w:pPr>
        <w:ind w:left="720" w:hanging="720"/>
      </w:pPr>
      <w:rPr>
        <w:rFonts w:hint="default"/>
      </w:r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15:restartNumberingAfterBreak="0">
    <w:nsid w:val="2A791328"/>
    <w:multiLevelType w:val="multilevel"/>
    <w:tmpl w:val="1AE63B90"/>
    <w:lvl w:ilvl="0">
      <w:start w:val="1"/>
      <w:numFmt w:val="none"/>
      <w:pStyle w:val="Heading1"/>
      <w:suff w:val="space"/>
      <w:lvlText w:val=""/>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D7F0F24"/>
    <w:multiLevelType w:val="hybridMultilevel"/>
    <w:tmpl w:val="E168DE06"/>
    <w:lvl w:ilvl="0" w:tplc="8BB06B0E">
      <w:start w:val="1"/>
      <w:numFmt w:val="decimal"/>
      <w:lvlText w:val="%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0F84525"/>
    <w:multiLevelType w:val="hybridMultilevel"/>
    <w:tmpl w:val="4BFC71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1DD1834"/>
    <w:multiLevelType w:val="multilevel"/>
    <w:tmpl w:val="7AAA60EE"/>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suff w:val="space"/>
      <w:lvlText w:val="1.%2.%3.1"/>
      <w:lvlJc w:val="left"/>
      <w:pPr>
        <w:ind w:left="720" w:hanging="720"/>
      </w:pPr>
      <w:rPr>
        <w:rFonts w:hint="default"/>
      </w:rPr>
    </w:lvl>
    <w:lvl w:ilvl="3">
      <w:start w:val="1"/>
      <w:numFmt w:val="none"/>
      <w:lvlText w:val=""/>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406E0886"/>
    <w:multiLevelType w:val="multilevel"/>
    <w:tmpl w:val="03D43E9A"/>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40F24046"/>
    <w:multiLevelType w:val="hybridMultilevel"/>
    <w:tmpl w:val="F69A2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5A6298"/>
    <w:multiLevelType w:val="hybridMultilevel"/>
    <w:tmpl w:val="35008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B15F06"/>
    <w:multiLevelType w:val="multilevel"/>
    <w:tmpl w:val="49F0DEA8"/>
    <w:lvl w:ilvl="0">
      <w:start w:val="1"/>
      <w:numFmt w:val="decimal"/>
      <w:lvlText w:val="%1"/>
      <w:lvlJc w:val="left"/>
      <w:pPr>
        <w:ind w:left="432" w:hanging="432"/>
      </w:pPr>
      <w:rPr>
        <w:rFonts w:hint="default"/>
      </w:rPr>
    </w:lvl>
    <w:lvl w:ilvl="1">
      <w:start w:val="4"/>
      <w:numFmt w:val="decimal"/>
      <w:suff w:val="space"/>
      <w:lvlText w:val="1.%2"/>
      <w:lvlJc w:val="left"/>
      <w:pPr>
        <w:ind w:left="576" w:hanging="576"/>
      </w:pPr>
      <w:rPr>
        <w:rFonts w:hint="default"/>
      </w:rPr>
    </w:lvl>
    <w:lvl w:ilvl="2">
      <w:start w:val="1"/>
      <w:numFmt w:val="decimal"/>
      <w:suff w:val="space"/>
      <w:lvlText w:val="2.2.%3"/>
      <w:lvlJc w:val="left"/>
      <w:pPr>
        <w:ind w:left="720" w:hanging="720"/>
      </w:pPr>
    </w:lvl>
    <w:lvl w:ilvl="3">
      <w:start w:val="1"/>
      <w:numFmt w:val="decimal"/>
      <w:lvlText w:val="%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457731C2"/>
    <w:multiLevelType w:val="hybridMultilevel"/>
    <w:tmpl w:val="25E291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9674BB8"/>
    <w:multiLevelType w:val="hybridMultilevel"/>
    <w:tmpl w:val="BE2E600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8B10C5"/>
    <w:multiLevelType w:val="hybridMultilevel"/>
    <w:tmpl w:val="C5A857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0E3CFD"/>
    <w:multiLevelType w:val="hybridMultilevel"/>
    <w:tmpl w:val="D8BC1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F7555E"/>
    <w:multiLevelType w:val="hybridMultilevel"/>
    <w:tmpl w:val="6EBEDB1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5F562F75"/>
    <w:multiLevelType w:val="multilevel"/>
    <w:tmpl w:val="62E67F00"/>
    <w:lvl w:ilvl="0">
      <w:start w:val="1"/>
      <w:numFmt w:val="decimal"/>
      <w:lvlText w:val="%1"/>
      <w:lvlJc w:val="left"/>
      <w:pPr>
        <w:ind w:left="432" w:hanging="432"/>
      </w:pPr>
      <w:rPr>
        <w:rFonts w:hint="default"/>
      </w:rPr>
    </w:lvl>
    <w:lvl w:ilvl="1">
      <w:start w:val="4"/>
      <w:numFmt w:val="decimal"/>
      <w:suff w:val="space"/>
      <w:lvlText w:val="1.%2"/>
      <w:lvlJc w:val="left"/>
      <w:pPr>
        <w:ind w:left="576" w:hanging="576"/>
      </w:pPr>
      <w:rPr>
        <w:rFonts w:hint="default"/>
      </w:rPr>
    </w:lvl>
    <w:lvl w:ilvl="2">
      <w:start w:val="1"/>
      <w:numFmt w:val="decimal"/>
      <w:pStyle w:val="Heading4"/>
      <w:suff w:val="space"/>
      <w:lvlText w:val="1.5.2.%3"/>
      <w:lvlJc w:val="left"/>
      <w:pPr>
        <w:ind w:left="720" w:hanging="720"/>
      </w:pPr>
    </w:lvl>
    <w:lvl w:ilvl="3">
      <w:start w:val="1"/>
      <w:numFmt w:val="decimal"/>
      <w:lvlText w:val="%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2" w15:restartNumberingAfterBreak="0">
    <w:nsid w:val="60D23395"/>
    <w:multiLevelType w:val="hybridMultilevel"/>
    <w:tmpl w:val="47FC0E1E"/>
    <w:lvl w:ilvl="0" w:tplc="8BB06B0E">
      <w:start w:val="1"/>
      <w:numFmt w:val="decimal"/>
      <w:lvlText w:val="%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60ED2E5A"/>
    <w:multiLevelType w:val="multilevel"/>
    <w:tmpl w:val="457645C8"/>
    <w:lvl w:ilvl="0">
      <w:start w:val="1"/>
      <w:numFmt w:val="none"/>
      <w:suff w:val="space"/>
      <w:lvlText w:val=""/>
      <w:lvlJc w:val="left"/>
      <w:pPr>
        <w:ind w:left="390" w:hanging="390"/>
      </w:pPr>
      <w:rPr>
        <w:rFonts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lowerLetter"/>
      <w:suff w:val="space"/>
      <w:lvlText w:val="%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53F7FA9"/>
    <w:multiLevelType w:val="multilevel"/>
    <w:tmpl w:val="7E46E4D4"/>
    <w:lvl w:ilvl="0">
      <w:start w:val="3"/>
      <w:numFmt w:val="decimal"/>
      <w:lvlText w:val="%1."/>
      <w:lvlJc w:val="left"/>
      <w:pPr>
        <w:ind w:left="390" w:hanging="390"/>
      </w:pPr>
      <w:rPr>
        <w:rFonts w:hint="default"/>
      </w:rPr>
    </w:lvl>
    <w:lvl w:ilvl="1">
      <w:start w:val="1"/>
      <w:numFmt w:val="decimal"/>
      <w:suff w:val="space"/>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BCA66C3"/>
    <w:multiLevelType w:val="hybridMultilevel"/>
    <w:tmpl w:val="20AE219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EDC2BCF"/>
    <w:multiLevelType w:val="hybridMultilevel"/>
    <w:tmpl w:val="C5D4D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F02CD4"/>
    <w:multiLevelType w:val="hybridMultilevel"/>
    <w:tmpl w:val="6ABC30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4D2735C"/>
    <w:multiLevelType w:val="hybridMultilevel"/>
    <w:tmpl w:val="DFD6D9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A7644ED"/>
    <w:multiLevelType w:val="multilevel"/>
    <w:tmpl w:val="35F8BF1A"/>
    <w:lvl w:ilvl="0">
      <w:start w:val="1"/>
      <w:numFmt w:val="decimal"/>
      <w:lvlText w:val="%1"/>
      <w:lvlJc w:val="left"/>
      <w:pPr>
        <w:ind w:left="432" w:hanging="432"/>
      </w:pPr>
      <w:rPr>
        <w:rFonts w:hint="default"/>
      </w:rPr>
    </w:lvl>
    <w:lvl w:ilvl="1">
      <w:start w:val="4"/>
      <w:numFmt w:val="decimal"/>
      <w:suff w:val="space"/>
      <w:lvlText w:val="1.%2"/>
      <w:lvlJc w:val="left"/>
      <w:pPr>
        <w:ind w:left="576" w:hanging="576"/>
      </w:pPr>
      <w:rPr>
        <w:rFonts w:hint="default"/>
      </w:rPr>
    </w:lvl>
    <w:lvl w:ilvl="2">
      <w:start w:val="1"/>
      <w:numFmt w:val="decimal"/>
      <w:suff w:val="space"/>
      <w:lvlText w:val="1.4.%3"/>
      <w:lvlJc w:val="left"/>
      <w:pPr>
        <w:ind w:left="720" w:hanging="720"/>
      </w:pPr>
    </w:lvl>
    <w:lvl w:ilvl="3">
      <w:start w:val="1"/>
      <w:numFmt w:val="none"/>
      <w:lvlText w:val=""/>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16cid:durableId="1227453617">
    <w:abstractNumId w:val="6"/>
  </w:num>
  <w:num w:numId="2" w16cid:durableId="793713581">
    <w:abstractNumId w:val="22"/>
  </w:num>
  <w:num w:numId="3" w16cid:durableId="1134759790">
    <w:abstractNumId w:val="9"/>
  </w:num>
  <w:num w:numId="4" w16cid:durableId="1299215836">
    <w:abstractNumId w:val="14"/>
  </w:num>
  <w:num w:numId="5" w16cid:durableId="737631063">
    <w:abstractNumId w:val="19"/>
  </w:num>
  <w:num w:numId="6" w16cid:durableId="91051088">
    <w:abstractNumId w:val="11"/>
  </w:num>
  <w:num w:numId="7" w16cid:durableId="1162312896">
    <w:abstractNumId w:val="29"/>
    <w:lvlOverride w:ilvl="0">
      <w:lvl w:ilvl="0">
        <w:start w:val="1"/>
        <w:numFmt w:val="decimal"/>
        <w:lvlText w:val="%1"/>
        <w:lvlJc w:val="left"/>
        <w:pPr>
          <w:ind w:left="432" w:hanging="432"/>
        </w:pPr>
        <w:rPr>
          <w:rFonts w:hint="default"/>
        </w:rPr>
      </w:lvl>
    </w:lvlOverride>
    <w:lvlOverride w:ilvl="1">
      <w:lvl w:ilvl="1">
        <w:start w:val="4"/>
        <w:numFmt w:val="decimal"/>
        <w:suff w:val="space"/>
        <w:lvlText w:val="1.%2"/>
        <w:lvlJc w:val="left"/>
        <w:pPr>
          <w:ind w:left="576" w:hanging="576"/>
        </w:pPr>
        <w:rPr>
          <w:rFonts w:hint="default"/>
        </w:rPr>
      </w:lvl>
    </w:lvlOverride>
    <w:lvlOverride w:ilvl="2">
      <w:lvl w:ilvl="2">
        <w:start w:val="1"/>
        <w:numFmt w:val="decimal"/>
        <w:suff w:val="space"/>
        <w:lvlText w:val="1.5.%3"/>
        <w:lvlJc w:val="left"/>
        <w:pPr>
          <w:ind w:left="720" w:hanging="720"/>
        </w:pPr>
        <w:rPr>
          <w:rFonts w:hint="default"/>
        </w:rPr>
      </w:lvl>
    </w:lvlOverride>
    <w:lvlOverride w:ilvl="3">
      <w:lvl w:ilvl="3">
        <w:start w:val="1"/>
        <w:numFmt w:val="none"/>
        <w:lvlText w:val=""/>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8" w16cid:durableId="1286160693">
    <w:abstractNumId w:val="21"/>
  </w:num>
  <w:num w:numId="9" w16cid:durableId="276327472">
    <w:abstractNumId w:val="15"/>
  </w:num>
  <w:num w:numId="10" w16cid:durableId="1424837410">
    <w:abstractNumId w:val="23"/>
  </w:num>
  <w:num w:numId="11" w16cid:durableId="1475297393">
    <w:abstractNumId w:val="18"/>
  </w:num>
  <w:num w:numId="12" w16cid:durableId="1955479201">
    <w:abstractNumId w:val="17"/>
  </w:num>
  <w:num w:numId="13" w16cid:durableId="1969314202">
    <w:abstractNumId w:val="25"/>
  </w:num>
  <w:num w:numId="14" w16cid:durableId="1080832071">
    <w:abstractNumId w:val="3"/>
  </w:num>
  <w:num w:numId="15" w16cid:durableId="1417822496">
    <w:abstractNumId w:val="2"/>
  </w:num>
  <w:num w:numId="16" w16cid:durableId="749080365">
    <w:abstractNumId w:val="0"/>
  </w:num>
  <w:num w:numId="17" w16cid:durableId="1195460121">
    <w:abstractNumId w:val="13"/>
  </w:num>
  <w:num w:numId="18" w16cid:durableId="701393839">
    <w:abstractNumId w:val="0"/>
    <w:lvlOverride w:ilvl="0">
      <w:startOverride w:val="1"/>
    </w:lvlOverride>
  </w:num>
  <w:num w:numId="19" w16cid:durableId="916091724">
    <w:abstractNumId w:val="0"/>
    <w:lvlOverride w:ilvl="0">
      <w:startOverride w:val="4"/>
    </w:lvlOverride>
  </w:num>
  <w:num w:numId="20" w16cid:durableId="1409889061">
    <w:abstractNumId w:val="0"/>
    <w:lvlOverride w:ilvl="0">
      <w:startOverride w:val="1"/>
    </w:lvlOverride>
  </w:num>
  <w:num w:numId="21" w16cid:durableId="215244108">
    <w:abstractNumId w:val="24"/>
  </w:num>
  <w:num w:numId="22" w16cid:durableId="1791897773">
    <w:abstractNumId w:val="7"/>
  </w:num>
  <w:num w:numId="23" w16cid:durableId="437143189">
    <w:abstractNumId w:val="27"/>
  </w:num>
  <w:num w:numId="24" w16cid:durableId="2073959773">
    <w:abstractNumId w:val="10"/>
  </w:num>
  <w:num w:numId="25" w16cid:durableId="1228151456">
    <w:abstractNumId w:val="5"/>
  </w:num>
  <w:num w:numId="26" w16cid:durableId="1887522062">
    <w:abstractNumId w:val="12"/>
  </w:num>
  <w:num w:numId="27" w16cid:durableId="1497378477">
    <w:abstractNumId w:val="1"/>
  </w:num>
  <w:num w:numId="28" w16cid:durableId="1473600622">
    <w:abstractNumId w:val="28"/>
  </w:num>
  <w:num w:numId="29" w16cid:durableId="903488685">
    <w:abstractNumId w:val="16"/>
  </w:num>
  <w:num w:numId="30" w16cid:durableId="1096098645">
    <w:abstractNumId w:val="8"/>
  </w:num>
  <w:num w:numId="31" w16cid:durableId="53893438">
    <w:abstractNumId w:val="20"/>
  </w:num>
  <w:num w:numId="32" w16cid:durableId="2020039796">
    <w:abstractNumId w:val="4"/>
  </w:num>
  <w:num w:numId="33" w16cid:durableId="1880582680">
    <w:abstractNumId w:val="26"/>
  </w:num>
  <w:num w:numId="34" w16cid:durableId="2030257098">
    <w:abstractNumId w:val="15"/>
    <w:lvlOverride w:ilvl="0">
      <w:lvl w:ilvl="0">
        <w:start w:val="1"/>
        <w:numFmt w:val="decimal"/>
        <w:lvlText w:val="%1"/>
        <w:lvlJc w:val="left"/>
        <w:pPr>
          <w:ind w:left="432" w:hanging="432"/>
        </w:pPr>
        <w:rPr>
          <w:rFonts w:hint="default"/>
        </w:rPr>
      </w:lvl>
    </w:lvlOverride>
    <w:lvlOverride w:ilvl="1">
      <w:lvl w:ilvl="1">
        <w:start w:val="4"/>
        <w:numFmt w:val="decimal"/>
        <w:suff w:val="space"/>
        <w:lvlText w:val="1.%2"/>
        <w:lvlJc w:val="left"/>
        <w:pPr>
          <w:ind w:left="576" w:hanging="576"/>
        </w:pPr>
        <w:rPr>
          <w:rFonts w:hint="default"/>
        </w:rPr>
      </w:lvl>
    </w:lvlOverride>
    <w:lvlOverride w:ilvl="2">
      <w:lvl w:ilvl="2">
        <w:start w:val="1"/>
        <w:numFmt w:val="decimal"/>
        <w:suff w:val="space"/>
        <w:lvlText w:val="1.4.%3"/>
        <w:lvlJc w:val="left"/>
        <w:pPr>
          <w:ind w:left="720" w:hanging="720"/>
        </w:pPr>
        <w:rPr>
          <w:rFonts w:hint="default"/>
        </w:rPr>
      </w:lvl>
    </w:lvlOverride>
    <w:lvlOverride w:ilvl="3">
      <w:lvl w:ilvl="3">
        <w:start w:val="1"/>
        <w:numFmt w:val="decimal"/>
        <w:lvlText w:val="%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 w:numId="35" w16cid:durableId="171838488">
    <w:abstractNumId w:val="15"/>
    <w:lvlOverride w:ilvl="0">
      <w:lvl w:ilvl="0">
        <w:start w:val="1"/>
        <w:numFmt w:val="decimal"/>
        <w:lvlText w:val="%1"/>
        <w:lvlJc w:val="left"/>
        <w:pPr>
          <w:ind w:left="432" w:hanging="432"/>
        </w:pPr>
        <w:rPr>
          <w:rFonts w:hint="default"/>
        </w:rPr>
      </w:lvl>
    </w:lvlOverride>
    <w:lvlOverride w:ilvl="1">
      <w:lvl w:ilvl="1">
        <w:start w:val="4"/>
        <w:numFmt w:val="decimal"/>
        <w:suff w:val="space"/>
        <w:lvlText w:val="1.%2"/>
        <w:lvlJc w:val="left"/>
        <w:pPr>
          <w:ind w:left="576" w:hanging="576"/>
        </w:pPr>
        <w:rPr>
          <w:rFonts w:hint="default"/>
        </w:rPr>
      </w:lvl>
    </w:lvlOverride>
    <w:lvlOverride w:ilvl="2">
      <w:lvl w:ilvl="2">
        <w:start w:val="1"/>
        <w:numFmt w:val="decimal"/>
        <w:suff w:val="space"/>
        <w:lvlText w:val="1.4.%3"/>
        <w:lvlJc w:val="left"/>
        <w:pPr>
          <w:ind w:left="720" w:hanging="720"/>
        </w:pPr>
        <w:rPr>
          <w:rFonts w:hint="default"/>
        </w:rPr>
      </w:lvl>
    </w:lvlOverride>
    <w:lvlOverride w:ilvl="3">
      <w:lvl w:ilvl="3">
        <w:start w:val="1"/>
        <w:numFmt w:val="decimal"/>
        <w:lvlText w:val="%4"/>
        <w:lvlJc w:val="left"/>
        <w:pPr>
          <w:ind w:left="864" w:hanging="864"/>
        </w:pPr>
        <w:rPr>
          <w:rFonts w:hint="default"/>
        </w:rPr>
      </w:lvl>
    </w:lvlOverride>
    <w:lvlOverride w:ilvl="4">
      <w:lvl w:ilvl="4">
        <w:start w:val="1"/>
        <w:numFmt w:val="decimal"/>
        <w:lvlText w:val="%1.%2.%3.%4.%5"/>
        <w:lvlJc w:val="left"/>
        <w:pPr>
          <w:ind w:left="1008" w:hanging="1008"/>
        </w:pPr>
        <w:rPr>
          <w:rFonts w:hint="default"/>
        </w:rPr>
      </w:lvl>
    </w:lvlOverride>
    <w:lvlOverride w:ilvl="5">
      <w:lvl w:ilvl="5">
        <w:start w:val="1"/>
        <w:numFmt w:val="decimal"/>
        <w:lvlText w:val="%1.%2.%3.%4.%5.%6"/>
        <w:lvlJc w:val="left"/>
        <w:pPr>
          <w:ind w:left="1152" w:hanging="1152"/>
        </w:pPr>
        <w:rPr>
          <w:rFonts w:hint="default"/>
        </w:rPr>
      </w:lvl>
    </w:lvlOverride>
    <w:lvlOverride w:ilvl="6">
      <w:lvl w:ilvl="6">
        <w:start w:val="1"/>
        <w:numFmt w:val="decimal"/>
        <w:lvlText w:val="%1.%2.%3.%4.%5.%6.%7"/>
        <w:lvlJc w:val="left"/>
        <w:pPr>
          <w:ind w:left="1296" w:hanging="1296"/>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4" w:hanging="1584"/>
        </w:pPr>
        <w:rPr>
          <w:rFonts w:hint="default"/>
        </w:rPr>
      </w:lvl>
    </w:lvlOverride>
  </w:num>
  <w:numIdMacAtCleanup w:val="3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guyễn Thị Kim Liên">
    <w15:presenceInfo w15:providerId="AD" w15:userId="S::20520909@ms.uit.edu.vn::cac899fb-cbc4-4fce-8143-b3d7b9f345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47C4"/>
    <w:rsid w:val="00014018"/>
    <w:rsid w:val="000164BA"/>
    <w:rsid w:val="00016B9B"/>
    <w:rsid w:val="00017687"/>
    <w:rsid w:val="000210B0"/>
    <w:rsid w:val="000231B3"/>
    <w:rsid w:val="00025B1C"/>
    <w:rsid w:val="0003411F"/>
    <w:rsid w:val="00036AE6"/>
    <w:rsid w:val="00040E4B"/>
    <w:rsid w:val="00042E5B"/>
    <w:rsid w:val="00045223"/>
    <w:rsid w:val="000457C5"/>
    <w:rsid w:val="00060610"/>
    <w:rsid w:val="00060DEA"/>
    <w:rsid w:val="0007050F"/>
    <w:rsid w:val="00070608"/>
    <w:rsid w:val="00070776"/>
    <w:rsid w:val="000714D9"/>
    <w:rsid w:val="00072736"/>
    <w:rsid w:val="00073589"/>
    <w:rsid w:val="000766CB"/>
    <w:rsid w:val="00086670"/>
    <w:rsid w:val="00086909"/>
    <w:rsid w:val="000961C7"/>
    <w:rsid w:val="00097746"/>
    <w:rsid w:val="000A111F"/>
    <w:rsid w:val="000A1C32"/>
    <w:rsid w:val="000A2A96"/>
    <w:rsid w:val="000A5A6D"/>
    <w:rsid w:val="000A69DB"/>
    <w:rsid w:val="000B00B2"/>
    <w:rsid w:val="000C0337"/>
    <w:rsid w:val="000C7ED4"/>
    <w:rsid w:val="000D0901"/>
    <w:rsid w:val="000D0DD3"/>
    <w:rsid w:val="000D1615"/>
    <w:rsid w:val="000D3696"/>
    <w:rsid w:val="000D3889"/>
    <w:rsid w:val="000D5B4F"/>
    <w:rsid w:val="000E586E"/>
    <w:rsid w:val="000E6D5E"/>
    <w:rsid w:val="000F2E9C"/>
    <w:rsid w:val="000F3986"/>
    <w:rsid w:val="000F5341"/>
    <w:rsid w:val="000F56DF"/>
    <w:rsid w:val="000F6C14"/>
    <w:rsid w:val="00102C35"/>
    <w:rsid w:val="00110E5B"/>
    <w:rsid w:val="00111990"/>
    <w:rsid w:val="00120E00"/>
    <w:rsid w:val="0012560A"/>
    <w:rsid w:val="0013177D"/>
    <w:rsid w:val="00132BBD"/>
    <w:rsid w:val="00133532"/>
    <w:rsid w:val="00135E8E"/>
    <w:rsid w:val="00140AB8"/>
    <w:rsid w:val="001447F5"/>
    <w:rsid w:val="001612B1"/>
    <w:rsid w:val="00161D32"/>
    <w:rsid w:val="0016306D"/>
    <w:rsid w:val="00166DD7"/>
    <w:rsid w:val="001670FD"/>
    <w:rsid w:val="001703BA"/>
    <w:rsid w:val="00175E52"/>
    <w:rsid w:val="001763A0"/>
    <w:rsid w:val="001778F0"/>
    <w:rsid w:val="00181123"/>
    <w:rsid w:val="00183263"/>
    <w:rsid w:val="00185866"/>
    <w:rsid w:val="00187EAE"/>
    <w:rsid w:val="00190F54"/>
    <w:rsid w:val="00192F29"/>
    <w:rsid w:val="001A59C4"/>
    <w:rsid w:val="001A5D92"/>
    <w:rsid w:val="001B1D21"/>
    <w:rsid w:val="001B33BE"/>
    <w:rsid w:val="001B70E0"/>
    <w:rsid w:val="001C1D24"/>
    <w:rsid w:val="001C4205"/>
    <w:rsid w:val="001D1B73"/>
    <w:rsid w:val="001D282A"/>
    <w:rsid w:val="001D5FE4"/>
    <w:rsid w:val="001E2BFA"/>
    <w:rsid w:val="001F369E"/>
    <w:rsid w:val="001F56D4"/>
    <w:rsid w:val="00200D22"/>
    <w:rsid w:val="00205980"/>
    <w:rsid w:val="00206178"/>
    <w:rsid w:val="002068DD"/>
    <w:rsid w:val="002151AD"/>
    <w:rsid w:val="00216053"/>
    <w:rsid w:val="0021727F"/>
    <w:rsid w:val="002173EB"/>
    <w:rsid w:val="00223624"/>
    <w:rsid w:val="00232988"/>
    <w:rsid w:val="002335E0"/>
    <w:rsid w:val="00233BCE"/>
    <w:rsid w:val="002342C4"/>
    <w:rsid w:val="002432AA"/>
    <w:rsid w:val="00246432"/>
    <w:rsid w:val="0025371C"/>
    <w:rsid w:val="00254AA5"/>
    <w:rsid w:val="00254D35"/>
    <w:rsid w:val="00256CB4"/>
    <w:rsid w:val="00262CDA"/>
    <w:rsid w:val="00263AB8"/>
    <w:rsid w:val="002706C2"/>
    <w:rsid w:val="002734CF"/>
    <w:rsid w:val="00280A8B"/>
    <w:rsid w:val="0028381D"/>
    <w:rsid w:val="00290C03"/>
    <w:rsid w:val="00295BAC"/>
    <w:rsid w:val="00296E0A"/>
    <w:rsid w:val="00297499"/>
    <w:rsid w:val="002A0DA2"/>
    <w:rsid w:val="002A377A"/>
    <w:rsid w:val="002A458E"/>
    <w:rsid w:val="002A733E"/>
    <w:rsid w:val="002C0B5A"/>
    <w:rsid w:val="002C2BDB"/>
    <w:rsid w:val="002C5570"/>
    <w:rsid w:val="002C7444"/>
    <w:rsid w:val="002D5588"/>
    <w:rsid w:val="002E11FE"/>
    <w:rsid w:val="002F0656"/>
    <w:rsid w:val="002F4249"/>
    <w:rsid w:val="002F587C"/>
    <w:rsid w:val="002F6A6E"/>
    <w:rsid w:val="002F714E"/>
    <w:rsid w:val="00301231"/>
    <w:rsid w:val="00302054"/>
    <w:rsid w:val="00303F2B"/>
    <w:rsid w:val="00304E45"/>
    <w:rsid w:val="003054D9"/>
    <w:rsid w:val="003062F4"/>
    <w:rsid w:val="00311EDA"/>
    <w:rsid w:val="00313DE1"/>
    <w:rsid w:val="00323426"/>
    <w:rsid w:val="003254D6"/>
    <w:rsid w:val="003272C1"/>
    <w:rsid w:val="00332F96"/>
    <w:rsid w:val="00334148"/>
    <w:rsid w:val="003359CD"/>
    <w:rsid w:val="0033699E"/>
    <w:rsid w:val="00352279"/>
    <w:rsid w:val="00357ED0"/>
    <w:rsid w:val="00363B3D"/>
    <w:rsid w:val="0036485A"/>
    <w:rsid w:val="00365550"/>
    <w:rsid w:val="003801CF"/>
    <w:rsid w:val="00381D35"/>
    <w:rsid w:val="0038238E"/>
    <w:rsid w:val="003866E8"/>
    <w:rsid w:val="00386920"/>
    <w:rsid w:val="00395529"/>
    <w:rsid w:val="003A2591"/>
    <w:rsid w:val="003A2ED2"/>
    <w:rsid w:val="003A59C5"/>
    <w:rsid w:val="003A6200"/>
    <w:rsid w:val="003B1520"/>
    <w:rsid w:val="003B18E4"/>
    <w:rsid w:val="003B247B"/>
    <w:rsid w:val="003B47C1"/>
    <w:rsid w:val="003C188A"/>
    <w:rsid w:val="003C2767"/>
    <w:rsid w:val="003C6C1A"/>
    <w:rsid w:val="003D004C"/>
    <w:rsid w:val="003E00CB"/>
    <w:rsid w:val="003F04A3"/>
    <w:rsid w:val="003F0E44"/>
    <w:rsid w:val="003F758A"/>
    <w:rsid w:val="00400005"/>
    <w:rsid w:val="004001E4"/>
    <w:rsid w:val="00400B49"/>
    <w:rsid w:val="00402203"/>
    <w:rsid w:val="004031F8"/>
    <w:rsid w:val="00403DD7"/>
    <w:rsid w:val="00406799"/>
    <w:rsid w:val="00412DE1"/>
    <w:rsid w:val="00413704"/>
    <w:rsid w:val="0041463A"/>
    <w:rsid w:val="00421054"/>
    <w:rsid w:val="00421293"/>
    <w:rsid w:val="00422507"/>
    <w:rsid w:val="004233D9"/>
    <w:rsid w:val="00424850"/>
    <w:rsid w:val="00424889"/>
    <w:rsid w:val="004273B6"/>
    <w:rsid w:val="00431A66"/>
    <w:rsid w:val="00432D3E"/>
    <w:rsid w:val="00433718"/>
    <w:rsid w:val="00434A83"/>
    <w:rsid w:val="004359DD"/>
    <w:rsid w:val="00440807"/>
    <w:rsid w:val="004417CB"/>
    <w:rsid w:val="00445BAF"/>
    <w:rsid w:val="00451B74"/>
    <w:rsid w:val="00456AA2"/>
    <w:rsid w:val="0046427B"/>
    <w:rsid w:val="00467A03"/>
    <w:rsid w:val="00472481"/>
    <w:rsid w:val="00472D50"/>
    <w:rsid w:val="00474278"/>
    <w:rsid w:val="0047448D"/>
    <w:rsid w:val="00480223"/>
    <w:rsid w:val="004803BB"/>
    <w:rsid w:val="00480EAE"/>
    <w:rsid w:val="00495574"/>
    <w:rsid w:val="00495BB0"/>
    <w:rsid w:val="004A0A0F"/>
    <w:rsid w:val="004A48C8"/>
    <w:rsid w:val="004A58BC"/>
    <w:rsid w:val="004C1CCA"/>
    <w:rsid w:val="004C2570"/>
    <w:rsid w:val="004C5692"/>
    <w:rsid w:val="004C5E49"/>
    <w:rsid w:val="004C621E"/>
    <w:rsid w:val="004D1582"/>
    <w:rsid w:val="004D2C5D"/>
    <w:rsid w:val="004D39AB"/>
    <w:rsid w:val="004E2AA3"/>
    <w:rsid w:val="00502732"/>
    <w:rsid w:val="00503B99"/>
    <w:rsid w:val="005072F2"/>
    <w:rsid w:val="005133C9"/>
    <w:rsid w:val="00517036"/>
    <w:rsid w:val="0051706A"/>
    <w:rsid w:val="005171CA"/>
    <w:rsid w:val="00521919"/>
    <w:rsid w:val="005304C3"/>
    <w:rsid w:val="0053250E"/>
    <w:rsid w:val="00533581"/>
    <w:rsid w:val="00533ED4"/>
    <w:rsid w:val="00540938"/>
    <w:rsid w:val="00550FF3"/>
    <w:rsid w:val="0055330D"/>
    <w:rsid w:val="00555BCF"/>
    <w:rsid w:val="00556D48"/>
    <w:rsid w:val="0056776D"/>
    <w:rsid w:val="00567CC7"/>
    <w:rsid w:val="005708B6"/>
    <w:rsid w:val="00571490"/>
    <w:rsid w:val="00582865"/>
    <w:rsid w:val="00585D1F"/>
    <w:rsid w:val="005A2340"/>
    <w:rsid w:val="005A61A3"/>
    <w:rsid w:val="005A66D3"/>
    <w:rsid w:val="005A68B9"/>
    <w:rsid w:val="005A691D"/>
    <w:rsid w:val="005B4AC1"/>
    <w:rsid w:val="005C0F2E"/>
    <w:rsid w:val="005C101B"/>
    <w:rsid w:val="005C6A42"/>
    <w:rsid w:val="005D3C45"/>
    <w:rsid w:val="005D75A7"/>
    <w:rsid w:val="005E0227"/>
    <w:rsid w:val="005E16C7"/>
    <w:rsid w:val="005E38BB"/>
    <w:rsid w:val="005E4711"/>
    <w:rsid w:val="005E483E"/>
    <w:rsid w:val="005E48A8"/>
    <w:rsid w:val="005E5250"/>
    <w:rsid w:val="005F1A7D"/>
    <w:rsid w:val="005F2777"/>
    <w:rsid w:val="005F2D24"/>
    <w:rsid w:val="005F4961"/>
    <w:rsid w:val="005F59AD"/>
    <w:rsid w:val="0060626C"/>
    <w:rsid w:val="00607FB9"/>
    <w:rsid w:val="006109E9"/>
    <w:rsid w:val="00610FD0"/>
    <w:rsid w:val="00611340"/>
    <w:rsid w:val="006179B4"/>
    <w:rsid w:val="00621D4D"/>
    <w:rsid w:val="006225F0"/>
    <w:rsid w:val="00624FC8"/>
    <w:rsid w:val="00626679"/>
    <w:rsid w:val="006279F8"/>
    <w:rsid w:val="006332E1"/>
    <w:rsid w:val="00634305"/>
    <w:rsid w:val="00641985"/>
    <w:rsid w:val="00643336"/>
    <w:rsid w:val="0064423A"/>
    <w:rsid w:val="00657B4D"/>
    <w:rsid w:val="00670801"/>
    <w:rsid w:val="00671E6F"/>
    <w:rsid w:val="00673FA9"/>
    <w:rsid w:val="006841BF"/>
    <w:rsid w:val="00685603"/>
    <w:rsid w:val="00686B2F"/>
    <w:rsid w:val="00687B90"/>
    <w:rsid w:val="00690D74"/>
    <w:rsid w:val="00692102"/>
    <w:rsid w:val="00692D3E"/>
    <w:rsid w:val="006931C6"/>
    <w:rsid w:val="00697AEB"/>
    <w:rsid w:val="006A1626"/>
    <w:rsid w:val="006A31FC"/>
    <w:rsid w:val="006A7BB0"/>
    <w:rsid w:val="006B21C2"/>
    <w:rsid w:val="006B3D74"/>
    <w:rsid w:val="006B7BFB"/>
    <w:rsid w:val="006B7DAA"/>
    <w:rsid w:val="006C0184"/>
    <w:rsid w:val="006C04B7"/>
    <w:rsid w:val="006C60F0"/>
    <w:rsid w:val="006D003F"/>
    <w:rsid w:val="006D0809"/>
    <w:rsid w:val="006D439E"/>
    <w:rsid w:val="006D448B"/>
    <w:rsid w:val="006D453A"/>
    <w:rsid w:val="006E2113"/>
    <w:rsid w:val="006E2BCD"/>
    <w:rsid w:val="006F12C1"/>
    <w:rsid w:val="0070742D"/>
    <w:rsid w:val="00713BE3"/>
    <w:rsid w:val="00714093"/>
    <w:rsid w:val="007149A8"/>
    <w:rsid w:val="0072386A"/>
    <w:rsid w:val="0073166F"/>
    <w:rsid w:val="00734B02"/>
    <w:rsid w:val="00740C0B"/>
    <w:rsid w:val="007434A1"/>
    <w:rsid w:val="00744589"/>
    <w:rsid w:val="00744997"/>
    <w:rsid w:val="00746D21"/>
    <w:rsid w:val="00752E1B"/>
    <w:rsid w:val="0075331D"/>
    <w:rsid w:val="007544C0"/>
    <w:rsid w:val="007577A3"/>
    <w:rsid w:val="0075798E"/>
    <w:rsid w:val="00762669"/>
    <w:rsid w:val="00765964"/>
    <w:rsid w:val="00766646"/>
    <w:rsid w:val="00767A72"/>
    <w:rsid w:val="00770EA0"/>
    <w:rsid w:val="00772F0F"/>
    <w:rsid w:val="00773E60"/>
    <w:rsid w:val="007747FC"/>
    <w:rsid w:val="00777CD3"/>
    <w:rsid w:val="0078189E"/>
    <w:rsid w:val="00794FA2"/>
    <w:rsid w:val="007A27F7"/>
    <w:rsid w:val="007A6F74"/>
    <w:rsid w:val="007A7231"/>
    <w:rsid w:val="007B47C6"/>
    <w:rsid w:val="007B78CD"/>
    <w:rsid w:val="007C4BA2"/>
    <w:rsid w:val="007D182D"/>
    <w:rsid w:val="007D5246"/>
    <w:rsid w:val="007D5E8F"/>
    <w:rsid w:val="007D67A3"/>
    <w:rsid w:val="007D79B8"/>
    <w:rsid w:val="007E07E5"/>
    <w:rsid w:val="007E09D0"/>
    <w:rsid w:val="007E49CA"/>
    <w:rsid w:val="007F2DFA"/>
    <w:rsid w:val="007F503A"/>
    <w:rsid w:val="007F5302"/>
    <w:rsid w:val="008047C7"/>
    <w:rsid w:val="008065C1"/>
    <w:rsid w:val="00807477"/>
    <w:rsid w:val="0081183B"/>
    <w:rsid w:val="008134BB"/>
    <w:rsid w:val="00813AE5"/>
    <w:rsid w:val="008177A0"/>
    <w:rsid w:val="00820A0C"/>
    <w:rsid w:val="00823E52"/>
    <w:rsid w:val="0083079F"/>
    <w:rsid w:val="00830E5F"/>
    <w:rsid w:val="00832AC3"/>
    <w:rsid w:val="00836C0E"/>
    <w:rsid w:val="0084394A"/>
    <w:rsid w:val="00844E88"/>
    <w:rsid w:val="00845737"/>
    <w:rsid w:val="00847048"/>
    <w:rsid w:val="008473F2"/>
    <w:rsid w:val="008479B0"/>
    <w:rsid w:val="00852189"/>
    <w:rsid w:val="00853644"/>
    <w:rsid w:val="00867A34"/>
    <w:rsid w:val="0087074C"/>
    <w:rsid w:val="0087531A"/>
    <w:rsid w:val="00875F03"/>
    <w:rsid w:val="00886274"/>
    <w:rsid w:val="00890085"/>
    <w:rsid w:val="00892680"/>
    <w:rsid w:val="008974E8"/>
    <w:rsid w:val="008A176F"/>
    <w:rsid w:val="008A5FF5"/>
    <w:rsid w:val="008A7B05"/>
    <w:rsid w:val="008B0F42"/>
    <w:rsid w:val="008B3E7C"/>
    <w:rsid w:val="008D2658"/>
    <w:rsid w:val="008D5123"/>
    <w:rsid w:val="008E3787"/>
    <w:rsid w:val="008E6313"/>
    <w:rsid w:val="008F0B66"/>
    <w:rsid w:val="008F0C7A"/>
    <w:rsid w:val="008F503C"/>
    <w:rsid w:val="009032D2"/>
    <w:rsid w:val="009039C4"/>
    <w:rsid w:val="00905C3F"/>
    <w:rsid w:val="00912821"/>
    <w:rsid w:val="00913BA7"/>
    <w:rsid w:val="009248FF"/>
    <w:rsid w:val="00924BE6"/>
    <w:rsid w:val="009271F4"/>
    <w:rsid w:val="009345B2"/>
    <w:rsid w:val="00936F2E"/>
    <w:rsid w:val="009370CC"/>
    <w:rsid w:val="009405DE"/>
    <w:rsid w:val="00947435"/>
    <w:rsid w:val="0095123C"/>
    <w:rsid w:val="00952B81"/>
    <w:rsid w:val="00957512"/>
    <w:rsid w:val="009630CF"/>
    <w:rsid w:val="00965735"/>
    <w:rsid w:val="00967AD0"/>
    <w:rsid w:val="00967F84"/>
    <w:rsid w:val="0097156D"/>
    <w:rsid w:val="00980525"/>
    <w:rsid w:val="00984634"/>
    <w:rsid w:val="00991BD3"/>
    <w:rsid w:val="009957AD"/>
    <w:rsid w:val="00995F9C"/>
    <w:rsid w:val="009A36BE"/>
    <w:rsid w:val="009A48BF"/>
    <w:rsid w:val="009B012C"/>
    <w:rsid w:val="009B14DC"/>
    <w:rsid w:val="009B1ECB"/>
    <w:rsid w:val="009B2BC1"/>
    <w:rsid w:val="009B734B"/>
    <w:rsid w:val="009C29EA"/>
    <w:rsid w:val="009D3000"/>
    <w:rsid w:val="009D5A46"/>
    <w:rsid w:val="009E1AE7"/>
    <w:rsid w:val="009E2297"/>
    <w:rsid w:val="009F1483"/>
    <w:rsid w:val="009F3502"/>
    <w:rsid w:val="009F5C51"/>
    <w:rsid w:val="00A019D2"/>
    <w:rsid w:val="00A024B8"/>
    <w:rsid w:val="00A0385E"/>
    <w:rsid w:val="00A10801"/>
    <w:rsid w:val="00A11459"/>
    <w:rsid w:val="00A11FD6"/>
    <w:rsid w:val="00A14664"/>
    <w:rsid w:val="00A168B0"/>
    <w:rsid w:val="00A21E5D"/>
    <w:rsid w:val="00A235C6"/>
    <w:rsid w:val="00A24587"/>
    <w:rsid w:val="00A248C7"/>
    <w:rsid w:val="00A255C5"/>
    <w:rsid w:val="00A31BA7"/>
    <w:rsid w:val="00A333D7"/>
    <w:rsid w:val="00A42571"/>
    <w:rsid w:val="00A42900"/>
    <w:rsid w:val="00A43A8B"/>
    <w:rsid w:val="00A46447"/>
    <w:rsid w:val="00A47AD4"/>
    <w:rsid w:val="00A5070B"/>
    <w:rsid w:val="00A541B8"/>
    <w:rsid w:val="00A56EB3"/>
    <w:rsid w:val="00A70887"/>
    <w:rsid w:val="00A70CB4"/>
    <w:rsid w:val="00A72A01"/>
    <w:rsid w:val="00A753A9"/>
    <w:rsid w:val="00A92FC8"/>
    <w:rsid w:val="00AA3BDD"/>
    <w:rsid w:val="00AA66AD"/>
    <w:rsid w:val="00AA7526"/>
    <w:rsid w:val="00AB3D84"/>
    <w:rsid w:val="00AB45AA"/>
    <w:rsid w:val="00AB4B71"/>
    <w:rsid w:val="00AB4EE2"/>
    <w:rsid w:val="00AC24C9"/>
    <w:rsid w:val="00AC5814"/>
    <w:rsid w:val="00AD295B"/>
    <w:rsid w:val="00AD3B5B"/>
    <w:rsid w:val="00AD69D0"/>
    <w:rsid w:val="00AE3D44"/>
    <w:rsid w:val="00AF4CDB"/>
    <w:rsid w:val="00AF5320"/>
    <w:rsid w:val="00AF7649"/>
    <w:rsid w:val="00AF78DB"/>
    <w:rsid w:val="00B04C7C"/>
    <w:rsid w:val="00B0690A"/>
    <w:rsid w:val="00B0734E"/>
    <w:rsid w:val="00B2163D"/>
    <w:rsid w:val="00B22BB4"/>
    <w:rsid w:val="00B32BBD"/>
    <w:rsid w:val="00B40B54"/>
    <w:rsid w:val="00B40F0A"/>
    <w:rsid w:val="00B43F46"/>
    <w:rsid w:val="00B44CCC"/>
    <w:rsid w:val="00B45321"/>
    <w:rsid w:val="00B502AB"/>
    <w:rsid w:val="00B51C68"/>
    <w:rsid w:val="00B52CD8"/>
    <w:rsid w:val="00B53978"/>
    <w:rsid w:val="00B55944"/>
    <w:rsid w:val="00B57FC4"/>
    <w:rsid w:val="00B61515"/>
    <w:rsid w:val="00B62A11"/>
    <w:rsid w:val="00B63F53"/>
    <w:rsid w:val="00B736D9"/>
    <w:rsid w:val="00B7613E"/>
    <w:rsid w:val="00B80966"/>
    <w:rsid w:val="00B84C4E"/>
    <w:rsid w:val="00B90256"/>
    <w:rsid w:val="00B9087F"/>
    <w:rsid w:val="00B934AF"/>
    <w:rsid w:val="00B93C7A"/>
    <w:rsid w:val="00B9466E"/>
    <w:rsid w:val="00B94B2C"/>
    <w:rsid w:val="00BB0128"/>
    <w:rsid w:val="00BB1DF3"/>
    <w:rsid w:val="00BB35EE"/>
    <w:rsid w:val="00BB71CA"/>
    <w:rsid w:val="00BC4C89"/>
    <w:rsid w:val="00BD45F8"/>
    <w:rsid w:val="00BD52FD"/>
    <w:rsid w:val="00BD75F4"/>
    <w:rsid w:val="00BE28D7"/>
    <w:rsid w:val="00BE675C"/>
    <w:rsid w:val="00BF0419"/>
    <w:rsid w:val="00BF1176"/>
    <w:rsid w:val="00BF1F0B"/>
    <w:rsid w:val="00BF2F0B"/>
    <w:rsid w:val="00BF7740"/>
    <w:rsid w:val="00C00E9E"/>
    <w:rsid w:val="00C11BCA"/>
    <w:rsid w:val="00C12537"/>
    <w:rsid w:val="00C13E96"/>
    <w:rsid w:val="00C14AB6"/>
    <w:rsid w:val="00C17292"/>
    <w:rsid w:val="00C20172"/>
    <w:rsid w:val="00C21320"/>
    <w:rsid w:val="00C25417"/>
    <w:rsid w:val="00C25762"/>
    <w:rsid w:val="00C266C2"/>
    <w:rsid w:val="00C30641"/>
    <w:rsid w:val="00C31D29"/>
    <w:rsid w:val="00C335E9"/>
    <w:rsid w:val="00C349D9"/>
    <w:rsid w:val="00C35182"/>
    <w:rsid w:val="00C37BF5"/>
    <w:rsid w:val="00C41AB0"/>
    <w:rsid w:val="00C41FA7"/>
    <w:rsid w:val="00C42A67"/>
    <w:rsid w:val="00C45397"/>
    <w:rsid w:val="00C548E4"/>
    <w:rsid w:val="00C55892"/>
    <w:rsid w:val="00C55BAB"/>
    <w:rsid w:val="00C56B50"/>
    <w:rsid w:val="00C632C4"/>
    <w:rsid w:val="00C71B24"/>
    <w:rsid w:val="00C71E09"/>
    <w:rsid w:val="00C75DAE"/>
    <w:rsid w:val="00C77F34"/>
    <w:rsid w:val="00C80FF1"/>
    <w:rsid w:val="00C81154"/>
    <w:rsid w:val="00C82F22"/>
    <w:rsid w:val="00C846EE"/>
    <w:rsid w:val="00C846FA"/>
    <w:rsid w:val="00C85876"/>
    <w:rsid w:val="00C86D1A"/>
    <w:rsid w:val="00C906BB"/>
    <w:rsid w:val="00C91804"/>
    <w:rsid w:val="00C91B61"/>
    <w:rsid w:val="00C92BAF"/>
    <w:rsid w:val="00C9737B"/>
    <w:rsid w:val="00C977D4"/>
    <w:rsid w:val="00CA0071"/>
    <w:rsid w:val="00CA0BBC"/>
    <w:rsid w:val="00CA1208"/>
    <w:rsid w:val="00CA4E8D"/>
    <w:rsid w:val="00CB11F3"/>
    <w:rsid w:val="00CB59F9"/>
    <w:rsid w:val="00CB63F9"/>
    <w:rsid w:val="00CC03F9"/>
    <w:rsid w:val="00CC5F78"/>
    <w:rsid w:val="00CC7CF6"/>
    <w:rsid w:val="00CD0494"/>
    <w:rsid w:val="00CD4051"/>
    <w:rsid w:val="00CE20D6"/>
    <w:rsid w:val="00CE6E82"/>
    <w:rsid w:val="00CF1958"/>
    <w:rsid w:val="00CF7E62"/>
    <w:rsid w:val="00D02619"/>
    <w:rsid w:val="00D03B06"/>
    <w:rsid w:val="00D071A9"/>
    <w:rsid w:val="00D100B9"/>
    <w:rsid w:val="00D1282B"/>
    <w:rsid w:val="00D12FD7"/>
    <w:rsid w:val="00D1634F"/>
    <w:rsid w:val="00D22E03"/>
    <w:rsid w:val="00D23E2D"/>
    <w:rsid w:val="00D26E03"/>
    <w:rsid w:val="00D31344"/>
    <w:rsid w:val="00D34C0B"/>
    <w:rsid w:val="00D37F36"/>
    <w:rsid w:val="00D4209F"/>
    <w:rsid w:val="00D507E2"/>
    <w:rsid w:val="00D54491"/>
    <w:rsid w:val="00D54839"/>
    <w:rsid w:val="00D54F33"/>
    <w:rsid w:val="00D5693E"/>
    <w:rsid w:val="00D62A98"/>
    <w:rsid w:val="00D6431B"/>
    <w:rsid w:val="00D67F04"/>
    <w:rsid w:val="00D73C78"/>
    <w:rsid w:val="00D74DD4"/>
    <w:rsid w:val="00D80714"/>
    <w:rsid w:val="00D90B3E"/>
    <w:rsid w:val="00D93A03"/>
    <w:rsid w:val="00D9407B"/>
    <w:rsid w:val="00D95633"/>
    <w:rsid w:val="00D96A1D"/>
    <w:rsid w:val="00DA1CF3"/>
    <w:rsid w:val="00DA7903"/>
    <w:rsid w:val="00DB146A"/>
    <w:rsid w:val="00DB6A9C"/>
    <w:rsid w:val="00DC3BAB"/>
    <w:rsid w:val="00DC6858"/>
    <w:rsid w:val="00DD2D4E"/>
    <w:rsid w:val="00DE3E14"/>
    <w:rsid w:val="00DE6FAB"/>
    <w:rsid w:val="00DE7C68"/>
    <w:rsid w:val="00DF1228"/>
    <w:rsid w:val="00DF335C"/>
    <w:rsid w:val="00DF4755"/>
    <w:rsid w:val="00DF49AF"/>
    <w:rsid w:val="00E01395"/>
    <w:rsid w:val="00E06225"/>
    <w:rsid w:val="00E06C9A"/>
    <w:rsid w:val="00E1272B"/>
    <w:rsid w:val="00E2016B"/>
    <w:rsid w:val="00E26D16"/>
    <w:rsid w:val="00E27783"/>
    <w:rsid w:val="00E310DE"/>
    <w:rsid w:val="00E31D50"/>
    <w:rsid w:val="00E32237"/>
    <w:rsid w:val="00E34E26"/>
    <w:rsid w:val="00E46AF3"/>
    <w:rsid w:val="00E47407"/>
    <w:rsid w:val="00E476A1"/>
    <w:rsid w:val="00E537D3"/>
    <w:rsid w:val="00E57DE7"/>
    <w:rsid w:val="00E6777B"/>
    <w:rsid w:val="00E67E22"/>
    <w:rsid w:val="00E8265F"/>
    <w:rsid w:val="00E84059"/>
    <w:rsid w:val="00E847C4"/>
    <w:rsid w:val="00E85DD9"/>
    <w:rsid w:val="00EA39AA"/>
    <w:rsid w:val="00EA5E10"/>
    <w:rsid w:val="00EA6E7B"/>
    <w:rsid w:val="00EB597C"/>
    <w:rsid w:val="00EB62A8"/>
    <w:rsid w:val="00EB674B"/>
    <w:rsid w:val="00EC037C"/>
    <w:rsid w:val="00EC1444"/>
    <w:rsid w:val="00EC288F"/>
    <w:rsid w:val="00ED4758"/>
    <w:rsid w:val="00ED4866"/>
    <w:rsid w:val="00ED58BE"/>
    <w:rsid w:val="00ED7AF1"/>
    <w:rsid w:val="00ED7B31"/>
    <w:rsid w:val="00EF177A"/>
    <w:rsid w:val="00EF4EDF"/>
    <w:rsid w:val="00EF7765"/>
    <w:rsid w:val="00F02D05"/>
    <w:rsid w:val="00F04BB0"/>
    <w:rsid w:val="00F05884"/>
    <w:rsid w:val="00F05C00"/>
    <w:rsid w:val="00F069C6"/>
    <w:rsid w:val="00F14355"/>
    <w:rsid w:val="00F27D9B"/>
    <w:rsid w:val="00F3301B"/>
    <w:rsid w:val="00F33633"/>
    <w:rsid w:val="00F33DB9"/>
    <w:rsid w:val="00F37717"/>
    <w:rsid w:val="00F41BDD"/>
    <w:rsid w:val="00F50621"/>
    <w:rsid w:val="00F53F82"/>
    <w:rsid w:val="00F62F15"/>
    <w:rsid w:val="00F63189"/>
    <w:rsid w:val="00F6633C"/>
    <w:rsid w:val="00F71D20"/>
    <w:rsid w:val="00F726B8"/>
    <w:rsid w:val="00F72795"/>
    <w:rsid w:val="00F732C7"/>
    <w:rsid w:val="00F75B8C"/>
    <w:rsid w:val="00F81E89"/>
    <w:rsid w:val="00F82ACC"/>
    <w:rsid w:val="00F82B7A"/>
    <w:rsid w:val="00F85D21"/>
    <w:rsid w:val="00F86BEF"/>
    <w:rsid w:val="00F9428E"/>
    <w:rsid w:val="00F94CB8"/>
    <w:rsid w:val="00F97842"/>
    <w:rsid w:val="00FA3607"/>
    <w:rsid w:val="00FA3C07"/>
    <w:rsid w:val="00FB0CEB"/>
    <w:rsid w:val="00FB3B61"/>
    <w:rsid w:val="00FB5597"/>
    <w:rsid w:val="00FB627A"/>
    <w:rsid w:val="00FB7BD8"/>
    <w:rsid w:val="00FC11EB"/>
    <w:rsid w:val="00FC4775"/>
    <w:rsid w:val="00FC68F3"/>
    <w:rsid w:val="00FD14DE"/>
    <w:rsid w:val="00FD3E88"/>
    <w:rsid w:val="00FD53F5"/>
    <w:rsid w:val="00FD56E6"/>
    <w:rsid w:val="00FE00EF"/>
    <w:rsid w:val="00FE0593"/>
    <w:rsid w:val="00FE097D"/>
    <w:rsid w:val="00FE4684"/>
    <w:rsid w:val="00FF0761"/>
    <w:rsid w:val="00FF07B1"/>
    <w:rsid w:val="00FF0E1D"/>
    <w:rsid w:val="00FF5CC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9B2C71"/>
  <w15:chartTrackingRefBased/>
  <w15:docId w15:val="{F25ED7A5-E366-4336-BAC6-F5C8069EFF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4B2C"/>
    <w:pPr>
      <w:jc w:val="both"/>
    </w:pPr>
    <w:rPr>
      <w:rFonts w:ascii="Times New Roman" w:hAnsi="Times New Roman"/>
      <w:sz w:val="26"/>
      <w:lang w:val="vi-VN"/>
    </w:rPr>
  </w:style>
  <w:style w:type="paragraph" w:styleId="Heading1">
    <w:name w:val="heading 1"/>
    <w:basedOn w:val="Normal"/>
    <w:link w:val="Heading1Char"/>
    <w:uiPriority w:val="9"/>
    <w:qFormat/>
    <w:rsid w:val="00E847C4"/>
    <w:pPr>
      <w:numPr>
        <w:numId w:val="30"/>
      </w:numPr>
      <w:spacing w:before="100" w:beforeAutospacing="1" w:after="100" w:afterAutospacing="1" w:line="240" w:lineRule="auto"/>
      <w:outlineLvl w:val="0"/>
    </w:pPr>
    <w:rPr>
      <w:rFonts w:eastAsia="Times New Roman" w:cs="Times New Roman"/>
      <w:b/>
      <w:bCs/>
      <w:kern w:val="36"/>
      <w:sz w:val="48"/>
      <w:szCs w:val="48"/>
      <w:lang w:val="en-US"/>
    </w:rPr>
  </w:style>
  <w:style w:type="paragraph" w:styleId="Heading2">
    <w:name w:val="heading 2"/>
    <w:basedOn w:val="Normal"/>
    <w:next w:val="Normal"/>
    <w:link w:val="Heading2Char"/>
    <w:uiPriority w:val="9"/>
    <w:unhideWhenUsed/>
    <w:qFormat/>
    <w:rsid w:val="003B1520"/>
    <w:pPr>
      <w:keepNext/>
      <w:keepLines/>
      <w:numPr>
        <w:ilvl w:val="1"/>
        <w:numId w:val="6"/>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F369E"/>
    <w:pPr>
      <w:keepNext/>
      <w:keepLines/>
      <w:numPr>
        <w:ilvl w:val="2"/>
        <w:numId w:val="22"/>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0F6C14"/>
    <w:pPr>
      <w:keepNext/>
      <w:keepLines/>
      <w:numPr>
        <w:ilvl w:val="2"/>
        <w:numId w:val="8"/>
      </w:numPr>
      <w:spacing w:before="40" w:after="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F82B7A"/>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F82B7A"/>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67CC7"/>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67CC7"/>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67CC7"/>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47C4"/>
    <w:rPr>
      <w:rFonts w:ascii="Times New Roman" w:eastAsia="Times New Roman" w:hAnsi="Times New Roman" w:cs="Times New Roman"/>
      <w:b/>
      <w:bCs/>
      <w:kern w:val="36"/>
      <w:sz w:val="48"/>
      <w:szCs w:val="48"/>
    </w:rPr>
  </w:style>
  <w:style w:type="character" w:styleId="Hyperlink">
    <w:name w:val="Hyperlink"/>
    <w:uiPriority w:val="99"/>
    <w:rsid w:val="00E847C4"/>
    <w:rPr>
      <w:color w:val="0000FF"/>
      <w:u w:val="single"/>
    </w:rPr>
  </w:style>
  <w:style w:type="paragraph" w:styleId="Header">
    <w:name w:val="header"/>
    <w:basedOn w:val="Normal"/>
    <w:link w:val="HeaderChar"/>
    <w:uiPriority w:val="99"/>
    <w:rsid w:val="00E847C4"/>
    <w:pPr>
      <w:tabs>
        <w:tab w:val="center" w:pos="4680"/>
        <w:tab w:val="right" w:pos="9360"/>
      </w:tabs>
      <w:spacing w:after="0" w:line="240" w:lineRule="auto"/>
    </w:pPr>
    <w:rPr>
      <w:rFonts w:eastAsia="Times New Roman" w:cs="Times New Roman"/>
      <w:sz w:val="24"/>
      <w:szCs w:val="24"/>
      <w:lang w:val="en-US"/>
    </w:rPr>
  </w:style>
  <w:style w:type="character" w:customStyle="1" w:styleId="HeaderChar">
    <w:name w:val="Header Char"/>
    <w:basedOn w:val="DefaultParagraphFont"/>
    <w:link w:val="Header"/>
    <w:uiPriority w:val="99"/>
    <w:rsid w:val="00E847C4"/>
    <w:rPr>
      <w:rFonts w:ascii="Times New Roman" w:eastAsia="Times New Roman" w:hAnsi="Times New Roman" w:cs="Times New Roman"/>
      <w:sz w:val="24"/>
      <w:szCs w:val="24"/>
    </w:rPr>
  </w:style>
  <w:style w:type="paragraph" w:styleId="Footer">
    <w:name w:val="footer"/>
    <w:basedOn w:val="Normal"/>
    <w:link w:val="FooterChar"/>
    <w:uiPriority w:val="99"/>
    <w:rsid w:val="00E847C4"/>
    <w:pPr>
      <w:tabs>
        <w:tab w:val="center" w:pos="4680"/>
        <w:tab w:val="right" w:pos="9360"/>
      </w:tabs>
      <w:spacing w:after="0" w:line="240" w:lineRule="auto"/>
    </w:pPr>
    <w:rPr>
      <w:rFonts w:eastAsia="Times New Roman" w:cs="Times New Roman"/>
      <w:sz w:val="24"/>
      <w:szCs w:val="24"/>
      <w:lang w:val="en-US"/>
    </w:rPr>
  </w:style>
  <w:style w:type="character" w:customStyle="1" w:styleId="FooterChar">
    <w:name w:val="Footer Char"/>
    <w:basedOn w:val="DefaultParagraphFont"/>
    <w:link w:val="Footer"/>
    <w:uiPriority w:val="99"/>
    <w:rsid w:val="00E847C4"/>
    <w:rPr>
      <w:rFonts w:ascii="Times New Roman" w:eastAsia="Times New Roman" w:hAnsi="Times New Roman" w:cs="Times New Roman"/>
      <w:sz w:val="24"/>
      <w:szCs w:val="24"/>
    </w:rPr>
  </w:style>
  <w:style w:type="table" w:styleId="TableGrid">
    <w:name w:val="Table Grid"/>
    <w:basedOn w:val="TableNormal"/>
    <w:uiPriority w:val="59"/>
    <w:qFormat/>
    <w:rsid w:val="00E847C4"/>
    <w:pPr>
      <w:spacing w:after="0" w:line="240" w:lineRule="auto"/>
    </w:pPr>
    <w:rPr>
      <w:rFonts w:ascii="Times New Roman" w:eastAsia="Times New Roman" w:hAnsi="Times New Roman" w:cs="Times New Roman"/>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847C4"/>
    <w:pPr>
      <w:spacing w:after="200" w:line="276" w:lineRule="auto"/>
      <w:ind w:left="720"/>
      <w:contextualSpacing/>
    </w:pPr>
    <w:rPr>
      <w:rFonts w:ascii="Calibri" w:eastAsia="Calibri" w:hAnsi="Calibri" w:cs="Times New Roman"/>
      <w:lang w:val="en-US"/>
    </w:rPr>
  </w:style>
  <w:style w:type="paragraph" w:styleId="TOC2">
    <w:name w:val="toc 2"/>
    <w:basedOn w:val="Normal"/>
    <w:next w:val="Normal"/>
    <w:autoRedefine/>
    <w:uiPriority w:val="39"/>
    <w:unhideWhenUsed/>
    <w:rsid w:val="00E847C4"/>
    <w:pPr>
      <w:tabs>
        <w:tab w:val="left" w:pos="1100"/>
        <w:tab w:val="right" w:leader="dot" w:pos="8926"/>
      </w:tabs>
      <w:spacing w:after="100"/>
      <w:ind w:left="220"/>
    </w:pPr>
    <w:rPr>
      <w:rFonts w:asciiTheme="majorHAnsi" w:eastAsia="Calibri" w:hAnsiTheme="majorHAnsi" w:cstheme="majorHAnsi"/>
      <w:noProof/>
      <w:lang w:val="en-GB"/>
    </w:rPr>
  </w:style>
  <w:style w:type="paragraph" w:styleId="TOC1">
    <w:name w:val="toc 1"/>
    <w:basedOn w:val="Normal"/>
    <w:next w:val="Normal"/>
    <w:autoRedefine/>
    <w:uiPriority w:val="39"/>
    <w:unhideWhenUsed/>
    <w:rsid w:val="00E847C4"/>
    <w:pPr>
      <w:tabs>
        <w:tab w:val="right" w:leader="dot" w:pos="8926"/>
      </w:tabs>
      <w:spacing w:after="0" w:line="360" w:lineRule="auto"/>
    </w:pPr>
    <w:rPr>
      <w:rFonts w:asciiTheme="majorHAnsi" w:eastAsia="Calibri" w:hAnsiTheme="majorHAnsi" w:cstheme="majorHAnsi"/>
      <w:bCs/>
      <w:noProof/>
      <w:szCs w:val="26"/>
      <w:lang w:val="en-GB"/>
    </w:rPr>
  </w:style>
  <w:style w:type="table" w:customStyle="1" w:styleId="GridTable4-Accent11">
    <w:name w:val="Grid Table 4 - Accent 11"/>
    <w:basedOn w:val="TableNormal"/>
    <w:next w:val="GridTable4-Accent1"/>
    <w:uiPriority w:val="49"/>
    <w:rsid w:val="00E847C4"/>
    <w:pPr>
      <w:spacing w:after="0" w:line="240" w:lineRule="auto"/>
    </w:pPr>
    <w:rPr>
      <w:rFonts w:ascii="Times New Roman" w:eastAsia="Arial" w:hAnsi="Times New Roman" w:cs="Times New Roman"/>
      <w:sz w:val="26"/>
      <w:szCs w:val="26"/>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paragraph" w:styleId="Caption">
    <w:name w:val="caption"/>
    <w:basedOn w:val="Normal"/>
    <w:next w:val="Normal"/>
    <w:uiPriority w:val="35"/>
    <w:unhideWhenUsed/>
    <w:qFormat/>
    <w:rsid w:val="00B61515"/>
    <w:pPr>
      <w:spacing w:after="200" w:line="240" w:lineRule="auto"/>
    </w:pPr>
    <w:rPr>
      <w:rFonts w:eastAsia="Times New Roman" w:cs="Tahoma"/>
      <w:i/>
      <w:iCs/>
      <w:color w:val="000000" w:themeColor="text1"/>
      <w:sz w:val="18"/>
      <w:szCs w:val="18"/>
      <w:lang w:val="en-US"/>
    </w:rPr>
  </w:style>
  <w:style w:type="paragraph" w:styleId="NoSpacing">
    <w:name w:val="No Spacing"/>
    <w:uiPriority w:val="1"/>
    <w:qFormat/>
    <w:rsid w:val="00E847C4"/>
    <w:pPr>
      <w:spacing w:after="0" w:line="240" w:lineRule="auto"/>
    </w:pPr>
  </w:style>
  <w:style w:type="paragraph" w:styleId="TableofFigures">
    <w:name w:val="table of figures"/>
    <w:basedOn w:val="Normal"/>
    <w:next w:val="Normal"/>
    <w:uiPriority w:val="99"/>
    <w:unhideWhenUsed/>
    <w:rsid w:val="00E847C4"/>
    <w:pPr>
      <w:spacing w:after="0" w:line="240" w:lineRule="auto"/>
    </w:pPr>
    <w:rPr>
      <w:rFonts w:eastAsia="Times New Roman" w:cs="Times New Roman"/>
      <w:sz w:val="24"/>
      <w:szCs w:val="24"/>
      <w:lang w:val="en-US"/>
    </w:rPr>
  </w:style>
  <w:style w:type="paragraph" w:styleId="BodyText">
    <w:name w:val="Body Text"/>
    <w:basedOn w:val="Normal"/>
    <w:link w:val="BodyTextChar"/>
    <w:uiPriority w:val="99"/>
    <w:semiHidden/>
    <w:unhideWhenUsed/>
    <w:rsid w:val="00E847C4"/>
    <w:pPr>
      <w:spacing w:after="120"/>
    </w:pPr>
  </w:style>
  <w:style w:type="character" w:customStyle="1" w:styleId="BodyTextChar">
    <w:name w:val="Body Text Char"/>
    <w:basedOn w:val="DefaultParagraphFont"/>
    <w:link w:val="BodyText"/>
    <w:uiPriority w:val="99"/>
    <w:semiHidden/>
    <w:rsid w:val="00E847C4"/>
    <w:rPr>
      <w:lang w:val="vi-VN"/>
    </w:rPr>
  </w:style>
  <w:style w:type="paragraph" w:styleId="Bibliography">
    <w:name w:val="Bibliography"/>
    <w:basedOn w:val="Normal"/>
    <w:next w:val="Normal"/>
    <w:uiPriority w:val="37"/>
    <w:unhideWhenUsed/>
    <w:rsid w:val="00E847C4"/>
  </w:style>
  <w:style w:type="paragraph" w:customStyle="1" w:styleId="Default">
    <w:name w:val="Default"/>
    <w:uiPriority w:val="99"/>
    <w:rsid w:val="00E847C4"/>
    <w:pPr>
      <w:autoSpaceDE w:val="0"/>
      <w:autoSpaceDN w:val="0"/>
      <w:adjustRightInd w:val="0"/>
      <w:spacing w:after="0" w:line="240" w:lineRule="auto"/>
    </w:pPr>
    <w:rPr>
      <w:rFonts w:ascii="Times New Roman" w:hAnsi="Times New Roman" w:cs="Times New Roman"/>
      <w:color w:val="000000"/>
      <w:sz w:val="24"/>
      <w:szCs w:val="24"/>
    </w:rPr>
  </w:style>
  <w:style w:type="table" w:styleId="GridTable4-Accent1">
    <w:name w:val="Grid Table 4 Accent 1"/>
    <w:basedOn w:val="TableNormal"/>
    <w:uiPriority w:val="49"/>
    <w:rsid w:val="00E847C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fontstyle01">
    <w:name w:val="fontstyle01"/>
    <w:basedOn w:val="DefaultParagraphFont"/>
    <w:rsid w:val="00C86D1A"/>
    <w:rPr>
      <w:rFonts w:ascii="TimesNewRomanPSMT" w:hAnsi="TimesNewRomanPSMT" w:hint="default"/>
      <w:b w:val="0"/>
      <w:bCs w:val="0"/>
      <w:i w:val="0"/>
      <w:iCs w:val="0"/>
      <w:color w:val="000000"/>
      <w:sz w:val="26"/>
      <w:szCs w:val="26"/>
    </w:rPr>
  </w:style>
  <w:style w:type="character" w:styleId="FollowedHyperlink">
    <w:name w:val="FollowedHyperlink"/>
    <w:basedOn w:val="DefaultParagraphFont"/>
    <w:unhideWhenUsed/>
    <w:rsid w:val="009B2BC1"/>
    <w:rPr>
      <w:color w:val="954F72" w:themeColor="followedHyperlink"/>
      <w:u w:val="single"/>
    </w:rPr>
  </w:style>
  <w:style w:type="character" w:customStyle="1" w:styleId="Heading2Char">
    <w:name w:val="Heading 2 Char"/>
    <w:basedOn w:val="DefaultParagraphFont"/>
    <w:link w:val="Heading2"/>
    <w:uiPriority w:val="9"/>
    <w:rsid w:val="003B1520"/>
    <w:rPr>
      <w:rFonts w:ascii="Times New Roman" w:eastAsiaTheme="majorEastAsia" w:hAnsi="Times New Roman" w:cstheme="majorBidi"/>
      <w:b/>
      <w:sz w:val="26"/>
      <w:szCs w:val="26"/>
      <w:lang w:val="vi-VN"/>
    </w:rPr>
  </w:style>
  <w:style w:type="character" w:customStyle="1" w:styleId="Heading3Char">
    <w:name w:val="Heading 3 Char"/>
    <w:basedOn w:val="DefaultParagraphFont"/>
    <w:link w:val="Heading3"/>
    <w:uiPriority w:val="9"/>
    <w:rsid w:val="001F369E"/>
    <w:rPr>
      <w:rFonts w:ascii="Times New Roman" w:eastAsiaTheme="majorEastAsia" w:hAnsi="Times New Roman" w:cstheme="majorBidi"/>
      <w:b/>
      <w:sz w:val="26"/>
      <w:szCs w:val="24"/>
      <w:lang w:val="vi-VN"/>
    </w:rPr>
  </w:style>
  <w:style w:type="character" w:customStyle="1" w:styleId="Heading4Char">
    <w:name w:val="Heading 4 Char"/>
    <w:basedOn w:val="DefaultParagraphFont"/>
    <w:link w:val="Heading4"/>
    <w:uiPriority w:val="9"/>
    <w:rsid w:val="000F6C14"/>
    <w:rPr>
      <w:rFonts w:ascii="Times New Roman" w:eastAsiaTheme="majorEastAsia" w:hAnsi="Times New Roman" w:cstheme="majorBidi"/>
      <w:b/>
      <w:iCs/>
      <w:sz w:val="26"/>
      <w:lang w:val="vi-VN"/>
    </w:rPr>
  </w:style>
  <w:style w:type="character" w:customStyle="1" w:styleId="Heading5Char">
    <w:name w:val="Heading 5 Char"/>
    <w:basedOn w:val="DefaultParagraphFont"/>
    <w:link w:val="Heading5"/>
    <w:uiPriority w:val="9"/>
    <w:rsid w:val="00F82B7A"/>
    <w:rPr>
      <w:rFonts w:asciiTheme="majorHAnsi" w:eastAsiaTheme="majorEastAsia" w:hAnsiTheme="majorHAnsi" w:cstheme="majorBidi"/>
      <w:color w:val="2F5496" w:themeColor="accent1" w:themeShade="BF"/>
      <w:sz w:val="26"/>
      <w:lang w:val="vi-VN"/>
    </w:rPr>
  </w:style>
  <w:style w:type="character" w:customStyle="1" w:styleId="Heading6Char">
    <w:name w:val="Heading 6 Char"/>
    <w:basedOn w:val="DefaultParagraphFont"/>
    <w:link w:val="Heading6"/>
    <w:uiPriority w:val="9"/>
    <w:rsid w:val="00F82B7A"/>
    <w:rPr>
      <w:rFonts w:asciiTheme="majorHAnsi" w:eastAsiaTheme="majorEastAsia" w:hAnsiTheme="majorHAnsi" w:cstheme="majorBidi"/>
      <w:color w:val="1F3763" w:themeColor="accent1" w:themeShade="7F"/>
      <w:sz w:val="26"/>
      <w:lang w:val="vi-VN"/>
    </w:rPr>
  </w:style>
  <w:style w:type="paragraph" w:customStyle="1" w:styleId="Style1">
    <w:name w:val="Style1"/>
    <w:basedOn w:val="Heading3"/>
    <w:qFormat/>
    <w:rsid w:val="00EA5E10"/>
    <w:rPr>
      <w:rFonts w:cs="Times New Roman"/>
      <w:lang w:val="en-US"/>
    </w:rPr>
  </w:style>
  <w:style w:type="paragraph" w:styleId="TOCHeading">
    <w:name w:val="TOC Heading"/>
    <w:basedOn w:val="Heading1"/>
    <w:next w:val="Normal"/>
    <w:uiPriority w:val="39"/>
    <w:unhideWhenUsed/>
    <w:qFormat/>
    <w:rsid w:val="00F82B7A"/>
    <w:pPr>
      <w:keepNext/>
      <w:keepLines/>
      <w:spacing w:before="240" w:beforeAutospacing="0" w:after="0" w:afterAutospacing="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3">
    <w:name w:val="toc 3"/>
    <w:basedOn w:val="Normal"/>
    <w:next w:val="Normal"/>
    <w:autoRedefine/>
    <w:uiPriority w:val="39"/>
    <w:unhideWhenUsed/>
    <w:rsid w:val="00F82B7A"/>
    <w:pPr>
      <w:spacing w:after="100"/>
      <w:ind w:left="520"/>
    </w:pPr>
  </w:style>
  <w:style w:type="paragraph" w:styleId="TOC4">
    <w:name w:val="toc 4"/>
    <w:basedOn w:val="Normal"/>
    <w:next w:val="Normal"/>
    <w:autoRedefine/>
    <w:uiPriority w:val="39"/>
    <w:unhideWhenUsed/>
    <w:rsid w:val="00F82B7A"/>
    <w:pPr>
      <w:spacing w:after="100"/>
      <w:ind w:left="660"/>
      <w:jc w:val="left"/>
    </w:pPr>
    <w:rPr>
      <w:rFonts w:asciiTheme="minorHAnsi" w:eastAsiaTheme="minorEastAsia" w:hAnsiTheme="minorHAnsi"/>
      <w:sz w:val="22"/>
      <w:lang w:val="en-US"/>
    </w:rPr>
  </w:style>
  <w:style w:type="paragraph" w:styleId="TOC5">
    <w:name w:val="toc 5"/>
    <w:basedOn w:val="Normal"/>
    <w:next w:val="Normal"/>
    <w:autoRedefine/>
    <w:uiPriority w:val="39"/>
    <w:unhideWhenUsed/>
    <w:rsid w:val="00F82B7A"/>
    <w:pPr>
      <w:spacing w:after="100"/>
      <w:ind w:left="880"/>
      <w:jc w:val="left"/>
    </w:pPr>
    <w:rPr>
      <w:rFonts w:asciiTheme="minorHAnsi" w:eastAsiaTheme="minorEastAsia" w:hAnsiTheme="minorHAnsi"/>
      <w:sz w:val="22"/>
      <w:lang w:val="en-US"/>
    </w:rPr>
  </w:style>
  <w:style w:type="paragraph" w:styleId="TOC6">
    <w:name w:val="toc 6"/>
    <w:basedOn w:val="Normal"/>
    <w:next w:val="Normal"/>
    <w:autoRedefine/>
    <w:uiPriority w:val="39"/>
    <w:unhideWhenUsed/>
    <w:rsid w:val="00F82B7A"/>
    <w:pPr>
      <w:spacing w:after="100"/>
      <w:ind w:left="110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F82B7A"/>
    <w:pPr>
      <w:spacing w:after="100"/>
      <w:ind w:left="132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F82B7A"/>
    <w:pPr>
      <w:spacing w:after="100"/>
      <w:ind w:left="154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F82B7A"/>
    <w:pPr>
      <w:spacing w:after="100"/>
      <w:ind w:left="1760"/>
      <w:jc w:val="left"/>
    </w:pPr>
    <w:rPr>
      <w:rFonts w:asciiTheme="minorHAnsi" w:eastAsiaTheme="minorEastAsia" w:hAnsiTheme="minorHAnsi"/>
      <w:sz w:val="22"/>
      <w:lang w:val="en-US"/>
    </w:rPr>
  </w:style>
  <w:style w:type="character" w:styleId="UnresolvedMention">
    <w:name w:val="Unresolved Mention"/>
    <w:basedOn w:val="DefaultParagraphFont"/>
    <w:uiPriority w:val="99"/>
    <w:semiHidden/>
    <w:unhideWhenUsed/>
    <w:rsid w:val="00F82B7A"/>
    <w:rPr>
      <w:color w:val="605E5C"/>
      <w:shd w:val="clear" w:color="auto" w:fill="E1DFDD"/>
    </w:rPr>
  </w:style>
  <w:style w:type="character" w:customStyle="1" w:styleId="Heading7Char">
    <w:name w:val="Heading 7 Char"/>
    <w:basedOn w:val="DefaultParagraphFont"/>
    <w:link w:val="Heading7"/>
    <w:uiPriority w:val="9"/>
    <w:semiHidden/>
    <w:rsid w:val="00567CC7"/>
    <w:rPr>
      <w:rFonts w:asciiTheme="majorHAnsi" w:eastAsiaTheme="majorEastAsia" w:hAnsiTheme="majorHAnsi" w:cstheme="majorBidi"/>
      <w:i/>
      <w:iCs/>
      <w:color w:val="1F3763" w:themeColor="accent1" w:themeShade="7F"/>
      <w:sz w:val="26"/>
      <w:lang w:val="vi-VN"/>
    </w:rPr>
  </w:style>
  <w:style w:type="character" w:customStyle="1" w:styleId="Heading8Char">
    <w:name w:val="Heading 8 Char"/>
    <w:basedOn w:val="DefaultParagraphFont"/>
    <w:link w:val="Heading8"/>
    <w:uiPriority w:val="9"/>
    <w:semiHidden/>
    <w:rsid w:val="00567CC7"/>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567CC7"/>
    <w:rPr>
      <w:rFonts w:asciiTheme="majorHAnsi" w:eastAsiaTheme="majorEastAsia" w:hAnsiTheme="majorHAnsi" w:cstheme="majorBidi"/>
      <w:i/>
      <w:iCs/>
      <w:color w:val="272727" w:themeColor="text1" w:themeTint="D8"/>
      <w:sz w:val="21"/>
      <w:szCs w:val="21"/>
      <w:lang w:val="vi-VN"/>
    </w:rPr>
  </w:style>
  <w:style w:type="paragraph" w:styleId="Title">
    <w:name w:val="Title"/>
    <w:basedOn w:val="Normal"/>
    <w:next w:val="Normal"/>
    <w:link w:val="TitleChar"/>
    <w:uiPriority w:val="10"/>
    <w:qFormat/>
    <w:rsid w:val="00097746"/>
    <w:pPr>
      <w:keepNext/>
      <w:keepLines/>
      <w:spacing w:before="480" w:after="120" w:line="240" w:lineRule="auto"/>
      <w:jc w:val="left"/>
    </w:pPr>
    <w:rPr>
      <w:rFonts w:eastAsia="Times New Roman" w:cs="Times New Roman"/>
      <w:b/>
      <w:sz w:val="72"/>
      <w:szCs w:val="72"/>
      <w:lang w:val="en-US"/>
    </w:rPr>
  </w:style>
  <w:style w:type="character" w:customStyle="1" w:styleId="TitleChar">
    <w:name w:val="Title Char"/>
    <w:basedOn w:val="DefaultParagraphFont"/>
    <w:link w:val="Title"/>
    <w:uiPriority w:val="10"/>
    <w:rsid w:val="00097746"/>
    <w:rPr>
      <w:rFonts w:ascii="Times New Roman" w:eastAsia="Times New Roman" w:hAnsi="Times New Roman" w:cs="Times New Roman"/>
      <w:b/>
      <w:sz w:val="72"/>
      <w:szCs w:val="72"/>
    </w:rPr>
  </w:style>
  <w:style w:type="paragraph" w:styleId="NormalWeb">
    <w:name w:val="Normal (Web)"/>
    <w:basedOn w:val="Normal"/>
    <w:uiPriority w:val="99"/>
    <w:rsid w:val="00097746"/>
    <w:pPr>
      <w:spacing w:before="100" w:beforeAutospacing="1" w:after="100" w:afterAutospacing="1" w:line="240" w:lineRule="auto"/>
      <w:jc w:val="left"/>
    </w:pPr>
    <w:rPr>
      <w:rFonts w:eastAsia="Times New Roman" w:cs="Times New Roman"/>
      <w:sz w:val="24"/>
      <w:szCs w:val="24"/>
      <w:lang w:val="en-US"/>
    </w:rPr>
  </w:style>
  <w:style w:type="character" w:customStyle="1" w:styleId="mw-headline">
    <w:name w:val="mw-headline"/>
    <w:basedOn w:val="DefaultParagraphFont"/>
    <w:rsid w:val="00097746"/>
  </w:style>
  <w:style w:type="character" w:styleId="Strong">
    <w:name w:val="Strong"/>
    <w:uiPriority w:val="22"/>
    <w:qFormat/>
    <w:rsid w:val="00097746"/>
    <w:rPr>
      <w:b/>
      <w:bCs/>
    </w:rPr>
  </w:style>
  <w:style w:type="character" w:customStyle="1" w:styleId="chuhoa1">
    <w:name w:val="chuhoa1"/>
    <w:rsid w:val="00097746"/>
    <w:rPr>
      <w:rFonts w:ascii="Arial" w:hAnsi="Arial" w:cs="Arial" w:hint="default"/>
      <w:caps/>
      <w:sz w:val="20"/>
      <w:szCs w:val="20"/>
    </w:rPr>
  </w:style>
  <w:style w:type="paragraph" w:customStyle="1" w:styleId="phead">
    <w:name w:val="phead"/>
    <w:basedOn w:val="Normal"/>
    <w:rsid w:val="00097746"/>
    <w:pPr>
      <w:spacing w:before="100" w:beforeAutospacing="1" w:after="100" w:afterAutospacing="1" w:line="240" w:lineRule="auto"/>
      <w:jc w:val="left"/>
    </w:pPr>
    <w:rPr>
      <w:rFonts w:ascii="Arial" w:eastAsia="Times New Roman" w:hAnsi="Arial" w:cs="Arial"/>
      <w:sz w:val="18"/>
      <w:szCs w:val="18"/>
      <w:lang w:val="en-US"/>
    </w:rPr>
  </w:style>
  <w:style w:type="paragraph" w:customStyle="1" w:styleId="pbody">
    <w:name w:val="pbody"/>
    <w:basedOn w:val="Normal"/>
    <w:rsid w:val="00097746"/>
    <w:pPr>
      <w:spacing w:before="100" w:beforeAutospacing="1" w:after="100" w:afterAutospacing="1" w:line="240" w:lineRule="auto"/>
      <w:jc w:val="left"/>
    </w:pPr>
    <w:rPr>
      <w:rFonts w:ascii="Arial" w:eastAsia="Times New Roman" w:hAnsi="Arial" w:cs="Arial"/>
      <w:sz w:val="18"/>
      <w:szCs w:val="18"/>
      <w:lang w:val="en-US"/>
    </w:rPr>
  </w:style>
  <w:style w:type="character" w:customStyle="1" w:styleId="small1">
    <w:name w:val="small1"/>
    <w:rsid w:val="00097746"/>
    <w:rPr>
      <w:color w:val="0052B0"/>
      <w:sz w:val="20"/>
      <w:szCs w:val="20"/>
    </w:rPr>
  </w:style>
  <w:style w:type="character" w:customStyle="1" w:styleId="normalbold1">
    <w:name w:val="normalbold1"/>
    <w:rsid w:val="00097746"/>
    <w:rPr>
      <w:rFonts w:ascii="Tahoma" w:hAnsi="Tahoma" w:cs="Tahoma" w:hint="default"/>
      <w:b/>
      <w:bCs/>
      <w:sz w:val="18"/>
      <w:szCs w:val="18"/>
    </w:rPr>
  </w:style>
  <w:style w:type="character" w:styleId="CommentReference">
    <w:name w:val="annotation reference"/>
    <w:basedOn w:val="DefaultParagraphFont"/>
    <w:rsid w:val="00097746"/>
    <w:rPr>
      <w:sz w:val="16"/>
      <w:szCs w:val="16"/>
    </w:rPr>
  </w:style>
  <w:style w:type="paragraph" w:styleId="CommentText">
    <w:name w:val="annotation text"/>
    <w:basedOn w:val="Normal"/>
    <w:link w:val="CommentTextChar"/>
    <w:rsid w:val="00097746"/>
    <w:pPr>
      <w:spacing w:after="0" w:line="240" w:lineRule="auto"/>
      <w:jc w:val="left"/>
    </w:pPr>
    <w:rPr>
      <w:rFonts w:eastAsia="Times New Roman" w:cs="Times New Roman"/>
      <w:sz w:val="20"/>
      <w:szCs w:val="20"/>
      <w:lang w:val="en-US"/>
    </w:rPr>
  </w:style>
  <w:style w:type="character" w:customStyle="1" w:styleId="CommentTextChar">
    <w:name w:val="Comment Text Char"/>
    <w:basedOn w:val="DefaultParagraphFont"/>
    <w:link w:val="CommentText"/>
    <w:rsid w:val="0009774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097746"/>
    <w:rPr>
      <w:b/>
      <w:bCs/>
    </w:rPr>
  </w:style>
  <w:style w:type="character" w:customStyle="1" w:styleId="CommentSubjectChar">
    <w:name w:val="Comment Subject Char"/>
    <w:basedOn w:val="CommentTextChar"/>
    <w:link w:val="CommentSubject"/>
    <w:rsid w:val="00097746"/>
    <w:rPr>
      <w:rFonts w:ascii="Times New Roman" w:eastAsia="Times New Roman" w:hAnsi="Times New Roman" w:cs="Times New Roman"/>
      <w:b/>
      <w:bCs/>
      <w:sz w:val="20"/>
      <w:szCs w:val="20"/>
    </w:rPr>
  </w:style>
  <w:style w:type="table" w:styleId="TableGridLight">
    <w:name w:val="Grid Table Light"/>
    <w:basedOn w:val="TableNormal"/>
    <w:uiPriority w:val="40"/>
    <w:rsid w:val="00097746"/>
    <w:pPr>
      <w:spacing w:after="0" w:line="240" w:lineRule="auto"/>
    </w:pPr>
    <w:rPr>
      <w:rFonts w:ascii="Times New Roman" w:eastAsia="Times New Roman" w:hAnsi="Times New Roman" w:cs="Times New Roman"/>
      <w:sz w:val="24"/>
      <w:szCs w:val="24"/>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097746"/>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097746"/>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097746"/>
    <w:rPr>
      <w:color w:val="808080"/>
    </w:rPr>
  </w:style>
  <w:style w:type="table" w:styleId="PlainTable2">
    <w:name w:val="Plain Table 2"/>
    <w:basedOn w:val="TableNormal"/>
    <w:uiPriority w:val="42"/>
    <w:rsid w:val="00097746"/>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097746"/>
    <w:pPr>
      <w:spacing w:after="0" w:line="240" w:lineRule="auto"/>
    </w:pPr>
    <w:rPr>
      <w:rFonts w:ascii="Times New Roman" w:eastAsia="Times New Roman" w:hAnsi="Times New Roman" w:cs="Times New Roman"/>
      <w:sz w:val="24"/>
      <w:szCs w:val="24"/>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5">
    <w:name w:val="Grid Table 2 Accent 5"/>
    <w:basedOn w:val="TableNormal"/>
    <w:uiPriority w:val="47"/>
    <w:rsid w:val="00097746"/>
    <w:pPr>
      <w:spacing w:after="0" w:line="240" w:lineRule="auto"/>
    </w:pPr>
    <w:rPr>
      <w:rFonts w:ascii="Times New Roman" w:eastAsia="Times New Roman" w:hAnsi="Times New Roman" w:cs="Times New Roman"/>
      <w:sz w:val="24"/>
      <w:szCs w:val="24"/>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Binhthng1">
    <w:name w:val="Bình thường1"/>
    <w:basedOn w:val="Normal"/>
    <w:rsid w:val="00097746"/>
    <w:pPr>
      <w:spacing w:before="100" w:beforeAutospacing="1" w:line="254" w:lineRule="auto"/>
      <w:jc w:val="left"/>
    </w:pPr>
    <w:rPr>
      <w:rFonts w:ascii="Calibri" w:eastAsia="Times New Roman" w:hAnsi="Calibri" w:cs="Times New Roman"/>
      <w:lang w:val="en-US"/>
    </w:rPr>
  </w:style>
  <w:style w:type="paragraph" w:customStyle="1" w:styleId="ListParagraph1">
    <w:name w:val="List Paragraph1"/>
    <w:basedOn w:val="Normal"/>
    <w:rsid w:val="00097746"/>
    <w:pPr>
      <w:spacing w:before="100" w:beforeAutospacing="1" w:line="254" w:lineRule="auto"/>
      <w:ind w:left="720"/>
      <w:contextualSpacing/>
      <w:jc w:val="left"/>
    </w:pPr>
    <w:rPr>
      <w:rFonts w:ascii="Calibri" w:eastAsia="Times New Roman" w:hAnsi="Calibri" w:cs="Times New Roman"/>
      <w:lang w:val="en-US"/>
    </w:rPr>
  </w:style>
  <w:style w:type="paragraph" w:customStyle="1" w:styleId="Normal1">
    <w:name w:val="Normal1"/>
    <w:basedOn w:val="Normal"/>
    <w:rsid w:val="00097746"/>
    <w:pPr>
      <w:spacing w:before="100" w:beforeAutospacing="1" w:line="254" w:lineRule="auto"/>
      <w:jc w:val="left"/>
    </w:pPr>
    <w:rPr>
      <w:rFonts w:ascii="Calibri" w:eastAsia="Times New Roman" w:hAnsi="Calibri" w:cs="Arial"/>
      <w:lang w:val="en-US"/>
    </w:rPr>
  </w:style>
  <w:style w:type="table" w:customStyle="1" w:styleId="TableGrid1">
    <w:name w:val="Table Grid1"/>
    <w:basedOn w:val="TableNormal"/>
    <w:next w:val="TableGrid"/>
    <w:uiPriority w:val="39"/>
    <w:rsid w:val="000977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97746"/>
    <w:pPr>
      <w:spacing w:after="0" w:line="240" w:lineRule="auto"/>
    </w:pPr>
    <w:rPr>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097746"/>
    <w:pPr>
      <w:spacing w:after="0" w:line="240" w:lineRule="auto"/>
    </w:pPr>
    <w:rPr>
      <w:lang w:val="vi-V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0977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097746"/>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097746"/>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097746"/>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Emphasis">
    <w:name w:val="Emphasis"/>
    <w:basedOn w:val="DefaultParagraphFont"/>
    <w:qFormat/>
    <w:rsid w:val="00097746"/>
    <w:rPr>
      <w:i/>
      <w:iCs/>
    </w:rPr>
  </w:style>
  <w:style w:type="character" w:styleId="IntenseEmphasis">
    <w:name w:val="Intense Emphasis"/>
    <w:basedOn w:val="DefaultParagraphFont"/>
    <w:uiPriority w:val="21"/>
    <w:qFormat/>
    <w:rsid w:val="00097746"/>
    <w:rPr>
      <w:i/>
      <w:iCs/>
      <w:color w:val="4472C4" w:themeColor="accent1"/>
    </w:rPr>
  </w:style>
  <w:style w:type="paragraph" w:styleId="HTMLPreformatted">
    <w:name w:val="HTML Preformatted"/>
    <w:basedOn w:val="Normal"/>
    <w:link w:val="HTMLPreformattedChar"/>
    <w:uiPriority w:val="99"/>
    <w:unhideWhenUsed/>
    <w:rsid w:val="000977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97746"/>
    <w:rPr>
      <w:rFonts w:ascii="Courier New" w:eastAsia="Times New Roman" w:hAnsi="Courier New" w:cs="Courier New"/>
      <w:sz w:val="20"/>
      <w:szCs w:val="20"/>
    </w:rPr>
  </w:style>
  <w:style w:type="character" w:customStyle="1" w:styleId="y2iqfc">
    <w:name w:val="y2iqfc"/>
    <w:basedOn w:val="DefaultParagraphFont"/>
    <w:rsid w:val="00097746"/>
  </w:style>
  <w:style w:type="paragraph" w:styleId="Subtitle">
    <w:name w:val="Subtitle"/>
    <w:basedOn w:val="Normal"/>
    <w:next w:val="Normal"/>
    <w:link w:val="SubtitleChar"/>
    <w:uiPriority w:val="11"/>
    <w:qFormat/>
    <w:rsid w:val="00097746"/>
    <w:pPr>
      <w:keepNext/>
      <w:keepLines/>
      <w:spacing w:before="360" w:after="80" w:line="240" w:lineRule="auto"/>
      <w:jc w:val="left"/>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uiPriority w:val="11"/>
    <w:rsid w:val="00097746"/>
    <w:rPr>
      <w:rFonts w:ascii="Georgia" w:eastAsia="Georgia" w:hAnsi="Georgia" w:cs="Georgia"/>
      <w:i/>
      <w:color w:val="666666"/>
      <w:sz w:val="48"/>
      <w:szCs w:val="48"/>
    </w:rPr>
  </w:style>
  <w:style w:type="paragraph" w:customStyle="1" w:styleId="u111">
    <w:name w:val="Đầu đề 1.1.1"/>
    <w:basedOn w:val="Heading2"/>
    <w:qFormat/>
    <w:rsid w:val="00097746"/>
    <w:pPr>
      <w:keepNext w:val="0"/>
      <w:keepLines w:val="0"/>
      <w:numPr>
        <w:numId w:val="1"/>
      </w:numPr>
      <w:tabs>
        <w:tab w:val="left" w:pos="1332"/>
        <w:tab w:val="left" w:pos="1764"/>
        <w:tab w:val="left" w:pos="3240"/>
      </w:tabs>
      <w:spacing w:before="0" w:line="360" w:lineRule="auto"/>
      <w:contextualSpacing/>
      <w:jc w:val="left"/>
      <w:outlineLvl w:val="2"/>
    </w:pPr>
    <w:rPr>
      <w:rFonts w:eastAsia="Calibri" w:cs="Times New Roman"/>
      <w:b w:val="0"/>
      <w:noProof/>
      <w:lang w:val="en-GB"/>
    </w:rPr>
  </w:style>
  <w:style w:type="table" w:styleId="GridTable1Light-Accent5">
    <w:name w:val="Grid Table 1 Light Accent 5"/>
    <w:basedOn w:val="TableNormal"/>
    <w:uiPriority w:val="46"/>
    <w:rsid w:val="00097746"/>
    <w:pPr>
      <w:spacing w:after="0" w:line="240" w:lineRule="auto"/>
    </w:pPr>
    <w:rPr>
      <w:rFonts w:ascii="Times New Roman" w:eastAsia="Times New Roman" w:hAnsi="Times New Roman" w:cs="Times New Roman"/>
      <w:sz w:val="24"/>
      <w:szCs w:val="24"/>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Revision">
    <w:name w:val="Revision"/>
    <w:hidden/>
    <w:uiPriority w:val="99"/>
    <w:semiHidden/>
    <w:rsid w:val="00097746"/>
    <w:pPr>
      <w:spacing w:after="0" w:line="240" w:lineRule="auto"/>
    </w:pPr>
    <w:rPr>
      <w:rFonts w:ascii="Times New Roman" w:eastAsia="Times New Roman" w:hAnsi="Times New Roman" w:cs="Times New Roman"/>
      <w:sz w:val="24"/>
      <w:szCs w:val="24"/>
    </w:rPr>
  </w:style>
  <w:style w:type="table" w:customStyle="1" w:styleId="TableGrid5">
    <w:name w:val="Table Grid5"/>
    <w:basedOn w:val="TableNormal"/>
    <w:next w:val="TableGrid"/>
    <w:uiPriority w:val="39"/>
    <w:rsid w:val="000977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0977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0977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097746"/>
    <w:pPr>
      <w:widowControl w:val="0"/>
      <w:autoSpaceDE w:val="0"/>
      <w:autoSpaceDN w:val="0"/>
      <w:spacing w:before="60" w:after="0" w:line="291" w:lineRule="exact"/>
      <w:ind w:left="107"/>
      <w:jc w:val="left"/>
    </w:pPr>
    <w:rPr>
      <w:rFonts w:eastAsia="Times New Roman" w:cs="Times New Roman"/>
    </w:rPr>
  </w:style>
  <w:style w:type="paragraph" w:styleId="FootnoteText">
    <w:name w:val="footnote text"/>
    <w:basedOn w:val="Normal"/>
    <w:link w:val="FootnoteTextChar"/>
    <w:uiPriority w:val="99"/>
    <w:semiHidden/>
    <w:unhideWhenUsed/>
    <w:rsid w:val="00097746"/>
    <w:pPr>
      <w:spacing w:after="0" w:line="240" w:lineRule="auto"/>
      <w:jc w:val="left"/>
    </w:pPr>
    <w:rPr>
      <w:rFonts w:asciiTheme="majorHAnsi" w:hAnsiTheme="majorHAnsi"/>
      <w:sz w:val="20"/>
      <w:szCs w:val="20"/>
    </w:rPr>
  </w:style>
  <w:style w:type="character" w:customStyle="1" w:styleId="FootnoteTextChar">
    <w:name w:val="Footnote Text Char"/>
    <w:basedOn w:val="DefaultParagraphFont"/>
    <w:link w:val="FootnoteText"/>
    <w:uiPriority w:val="99"/>
    <w:semiHidden/>
    <w:rsid w:val="00097746"/>
    <w:rPr>
      <w:rFonts w:asciiTheme="majorHAnsi" w:hAnsiTheme="majorHAnsi"/>
      <w:sz w:val="20"/>
      <w:szCs w:val="20"/>
      <w:lang w:val="vi-VN"/>
    </w:rPr>
  </w:style>
  <w:style w:type="character" w:styleId="FootnoteReference">
    <w:name w:val="footnote reference"/>
    <w:basedOn w:val="DefaultParagraphFont"/>
    <w:uiPriority w:val="99"/>
    <w:semiHidden/>
    <w:unhideWhenUsed/>
    <w:rsid w:val="00097746"/>
    <w:rPr>
      <w:vertAlign w:val="superscript"/>
    </w:rPr>
  </w:style>
  <w:style w:type="paragraph" w:customStyle="1" w:styleId="Cu">
    <w:name w:val="Câu"/>
    <w:basedOn w:val="Heading3"/>
    <w:rsid w:val="00CA1208"/>
    <w:pPr>
      <w:numPr>
        <w:ilvl w:val="0"/>
        <w:numId w:val="25"/>
      </w:numPr>
      <w:ind w:left="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5783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0.png"/><Relationship Id="rId107" Type="http://schemas.openxmlformats.org/officeDocument/2006/relationships/image" Target="media/image95.png"/><Relationship Id="rId11" Type="http://schemas.openxmlformats.org/officeDocument/2006/relationships/hyperlink" Target="https://uithcm-my.sharepoint.com/personal/20520909_ms_uit_edu_vn/Documents/OLAP_B&#225;o%20C&#225;o%20&#272;&#7891;%20&#193;n.docx" TargetMode="Externa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header" Target="header5.xml"/><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4.png"/><Relationship Id="rId85" Type="http://schemas.openxmlformats.org/officeDocument/2006/relationships/image" Target="media/image73.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1.png"/><Relationship Id="rId12" Type="http://schemas.openxmlformats.org/officeDocument/2006/relationships/hyperlink" Target="https://data.iowa.gov/Sales-Distribution/Iowa-Liquor-Sales/m3tr-qhgy" TargetMode="Externa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4.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footer" Target="footer4.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2.png"/><Relationship Id="rId13" Type="http://schemas.openxmlformats.org/officeDocument/2006/relationships/image" Target="media/image2.png"/><Relationship Id="rId109" Type="http://schemas.openxmlformats.org/officeDocument/2006/relationships/image" Target="media/image97.png"/><Relationship Id="rId34" Type="http://schemas.openxmlformats.org/officeDocument/2006/relationships/image" Target="media/image22.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20" Type="http://schemas.openxmlformats.org/officeDocument/2006/relationships/image" Target="media/image108.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header" Target="header6.xml"/><Relationship Id="rId24" Type="http://schemas.openxmlformats.org/officeDocument/2006/relationships/image" Target="media/image12.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3.png"/><Relationship Id="rId240" Type="http://schemas.openxmlformats.org/officeDocument/2006/relationships/fontTable" Target="fontTable.xml"/><Relationship Id="rId14" Type="http://schemas.openxmlformats.org/officeDocument/2006/relationships/image" Target="media/image3.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8" Type="http://schemas.openxmlformats.org/officeDocument/2006/relationships/image" Target="media/image1.jpe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hyperlink" Target="https://data.iowa.gov/Sales-Distribution/Iowa-Liquor-Sales/m3tr-qhgy" TargetMode="External"/><Relationship Id="rId230" Type="http://schemas.openxmlformats.org/officeDocument/2006/relationships/image" Target="media/image214.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4.png"/><Relationship Id="rId241" Type="http://schemas.microsoft.com/office/2011/relationships/people" Target="people.xml"/><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2.png"/><Relationship Id="rId10" Type="http://schemas.openxmlformats.org/officeDocument/2006/relationships/hyperlink" Target="https://uithcm-my.sharepoint.com/personal/20520909_ms_uit_edu_vn/Documents/OLAP_B&#225;o%20C&#225;o%20&#272;&#7891;%20&#193;n.docx" TargetMode="Externa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36" Type="http://schemas.openxmlformats.org/officeDocument/2006/relationships/header" Target="header4.xml"/><Relationship Id="rId26" Type="http://schemas.openxmlformats.org/officeDocument/2006/relationships/image" Target="media/image14.png"/><Relationship Id="rId231" Type="http://schemas.openxmlformats.org/officeDocument/2006/relationships/image" Target="media/image215.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footer" Target="footer2.xml"/><Relationship Id="rId221" Type="http://schemas.openxmlformats.org/officeDocument/2006/relationships/image" Target="media/image205.png"/><Relationship Id="rId242" Type="http://schemas.openxmlformats.org/officeDocument/2006/relationships/theme" Target="theme/theme1.xm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header" Target="header1.xml"/><Relationship Id="rId144" Type="http://schemas.openxmlformats.org/officeDocument/2006/relationships/image" Target="media/image129.png"/><Relationship Id="rId90" Type="http://schemas.openxmlformats.org/officeDocument/2006/relationships/image" Target="media/image78.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6.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19.png"/><Relationship Id="rId80" Type="http://schemas.openxmlformats.org/officeDocument/2006/relationships/image" Target="media/image68.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6.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header" Target="header2.xml"/><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7.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7.png"/><Relationship Id="rId18" Type="http://schemas.openxmlformats.org/officeDocument/2006/relationships/image" Target="media/image6.png"/><Relationship Id="rId39" Type="http://schemas.openxmlformats.org/officeDocument/2006/relationships/image" Target="media/image27.png"/><Relationship Id="rId50" Type="http://schemas.openxmlformats.org/officeDocument/2006/relationships/image" Target="media/image38.png"/><Relationship Id="rId104" Type="http://schemas.openxmlformats.org/officeDocument/2006/relationships/image" Target="media/image92.png"/><Relationship Id="rId125" Type="http://schemas.openxmlformats.org/officeDocument/2006/relationships/footer" Target="footer3.xml"/><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8.png"/><Relationship Id="rId234"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image" Target="media/image17.png"/><Relationship Id="rId40" Type="http://schemas.openxmlformats.org/officeDocument/2006/relationships/image" Target="media/image28.png"/><Relationship Id="rId115" Type="http://schemas.openxmlformats.org/officeDocument/2006/relationships/image" Target="media/image103.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image" Target="media/image7.png"/><Relationship Id="rId224" Type="http://schemas.openxmlformats.org/officeDocument/2006/relationships/image" Target="media/image208.png"/><Relationship Id="rId30" Type="http://schemas.openxmlformats.org/officeDocument/2006/relationships/image" Target="media/image18.png"/><Relationship Id="rId105" Type="http://schemas.openxmlformats.org/officeDocument/2006/relationships/image" Target="media/image93.png"/><Relationship Id="rId126" Type="http://schemas.openxmlformats.org/officeDocument/2006/relationships/header" Target="header3.xml"/><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hyperlink" Target="https://websitehcm.com/star-schema-la-gi-star-schema-trong-data-warehouse/" TargetMode="External"/><Relationship Id="rId116" Type="http://schemas.openxmlformats.org/officeDocument/2006/relationships/image" Target="media/image104.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09.png"/></Relationships>
</file>

<file path=word/_rels/header1.xml.rels><?xml version="1.0" encoding="UTF-8" standalone="yes"?>
<Relationships xmlns="http://schemas.openxmlformats.org/package/2006/relationships"><Relationship Id="rId1" Type="http://schemas.openxmlformats.org/officeDocument/2006/relationships/image" Target="media/image111.png"/></Relationships>
</file>

<file path=word/_rels/header3.xml.rels><?xml version="1.0" encoding="UTF-8" standalone="yes"?>
<Relationships xmlns="http://schemas.openxmlformats.org/package/2006/relationships"><Relationship Id="rId1" Type="http://schemas.openxmlformats.org/officeDocument/2006/relationships/image" Target="media/image111.png"/></Relationships>
</file>

<file path=word/_rels/header4.xml.rels><?xml version="1.0" encoding="UTF-8" standalone="yes"?>
<Relationships xmlns="http://schemas.openxmlformats.org/package/2006/relationships"><Relationship Id="rId1" Type="http://schemas.openxmlformats.org/officeDocument/2006/relationships/image" Target="media/image111.png"/></Relationships>
</file>

<file path=word/_rels/header6.xml.rels><?xml version="1.0" encoding="UTF-8" standalone="yes"?>
<Relationships xmlns="http://schemas.openxmlformats.org/package/2006/relationships"><Relationship Id="rId1"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The221</b:Tag>
    <b:SourceType>InternetSite</b:SourceType>
    <b:Guid>{31971484-DBA1-438E-A53C-AF9C7A00654D}</b:Guid>
    <b:InternetSiteTitle>The Go Programming Language</b:InternetSiteTitle>
    <b:Year>2022</b:Year>
    <b:Month>4</b:Month>
    <b:Day>15</b:Day>
    <b:URL>https://go.dev/</b:URL>
    <b:Title>The Go Programming Language</b:Title>
    <b:RefOrder>3</b:RefOrder>
  </b:Source>
  <b:Source>
    <b:Tag>Ech22</b:Tag>
    <b:SourceType>InternetSite</b:SourceType>
    <b:Guid>{171B7C18-AEC9-4F7C-B28A-5E67DEE01A24}</b:Guid>
    <b:Title>Echo - High performance, extensible, minimalist Go web framework</b:Title>
    <b:Year>2022</b:Year>
    <b:YearAccessed>2022</b:YearAccessed>
    <b:MonthAccessed>4</b:MonthAccessed>
    <b:DayAccessed>15</b:DayAccessed>
    <b:URL>https://echo.labstack.com/ </b:URL>
    <b:RefOrder>4</b:RefOrder>
  </b:Source>
  <b:Source>
    <b:Tag>GOR22</b:Tag>
    <b:SourceType>InternetSite</b:SourceType>
    <b:Guid>{A92B4BB1-F886-4AEF-82B2-9A139C4F01BE}</b:Guid>
    <b:Title>GORM</b:Title>
    <b:Year>2022</b:Year>
    <b:YearAccessed>2922</b:YearAccessed>
    <b:MonthAccessed>4</b:MonthAccessed>
    <b:DayAccessed>20</b:DayAccessed>
    <b:URL>https://gorm.io/</b:URL>
    <b:RefOrder>6</b:RefOrder>
  </b:Source>
  <b:Source>
    <b:Tag>Why22</b:Tag>
    <b:SourceType>InternetSite</b:SourceType>
    <b:Guid>{B788F706-0241-4F3B-AE6E-5F07ABE24E85}</b:Guid>
    <b:Title>Why MySQL?</b:Title>
    <b:YearAccessed>2022</b:YearAccessed>
    <b:MonthAccessed>6</b:MonthAccessed>
    <b:DayAccessed>11</b:DayAccessed>
    <b:URL>https://www.mysql.com/why-mysql/</b:URL>
    <b:RefOrder>8</b:RefOrder>
  </b:Source>
  <b:Source>
    <b:Tag>Wha</b:Tag>
    <b:SourceType>InternetSite</b:SourceType>
    <b:Guid>{A2FF2A92-8ED6-4B41-AFD3-EF9AF25AA313}</b:Guid>
    <b:Title>What are microservices?</b:Title>
    <b:YearAccessed>2022</b:YearAccessed>
    <b:MonthAccessed>6</b:MonthAccessed>
    <b:DayAccessed>22</b:DayAccessed>
    <b:URL>https://microservices.io/</b:URL>
    <b:RefOrder>9</b:RefOrder>
  </b:Source>
  <b:Source>
    <b:Tag>Jav22</b:Tag>
    <b:SourceType>InternetSite</b:SourceType>
    <b:Guid>{997E551D-8533-4FA9-A8FC-A967C80F32C4}</b:Guid>
    <b:Title>JavaScript</b:Title>
    <b:YearAccessed>2022</b:YearAccessed>
    <b:MonthAccessed>6</b:MonthAccessed>
    <b:DayAccessed>11</b:DayAccessed>
    <b:URL>https://www.javascript.com/</b:URL>
    <b:RefOrder>11</b:RefOrder>
  </b:Source>
  <b:Source>
    <b:Tag>VũH17</b:Tag>
    <b:SourceType>BookSection</b:SourceType>
    <b:Guid>{6507A6B8-5FC3-4341-A771-E0C03A719F6D}</b:Guid>
    <b:Title>Neighborhood-Based Collaborative Filtering</b:Title>
    <b:Year>2017</b:Year>
    <b:YearAccessed>2022</b:YearAccessed>
    <b:Publisher>Nhà xuất bản Khoa học và Kỹ thuật</b:Publisher>
    <b:Author>
      <b:Author>
        <b:NameList>
          <b:Person>
            <b:Last>Tiệp</b:Last>
            <b:First>Vũ</b:First>
            <b:Middle>Hữu</b:Middle>
          </b:Person>
        </b:NameList>
      </b:Author>
    </b:Author>
    <b:BookTitle>Machine Learning cơ bản</b:BookTitle>
    <b:RefOrder>12</b:RefOrder>
  </b:Source>
  <b:Source>
    <b:Tag>AnI18</b:Tag>
    <b:SourceType>JournalArticle</b:SourceType>
    <b:Guid>{8B1A24FC-BF0F-4444-94C8-24C6A687FA56}</b:Guid>
    <b:Title>An Improved Online Book Recommender System using Collaborative Filtering Algorithm</b:Title>
    <b:Year>2018</b:Year>
    <b:JournalName>International Journal of Computer Applications (0975 – 8887)</b:JournalName>
    <b:Volume>179</b:Volume>
    <b:Author>
      <b:Author>
        <b:NameList>
          <b:Person>
            <b:Last>Emmanuel Okon</b:Last>
            <b:First>Bartholomew</b:First>
            <b:Middle>Eke</b:Middle>
          </b:Person>
        </b:NameList>
      </b:Author>
    </b:Author>
    <b:RefOrder>14</b:RefOrder>
  </b:Source>
  <b:Source>
    <b:Tag>Ngu22</b:Tag>
    <b:SourceType>InternetSite</b:SourceType>
    <b:Guid>{3F059C9E-9AFD-453F-9DBE-F2EC402C1F75}</b:Guid>
    <b:Title>TF-IDF là gì?</b:Title>
    <b:Author>
      <b:Author>
        <b:NameList>
          <b:Person>
            <b:Last>Hiếu</b:Last>
            <b:First>Nguyễn</b:First>
            <b:Middle>Văn</b:Middle>
          </b:Person>
        </b:NameList>
      </b:Author>
    </b:Author>
    <b:YearAccessed>2022</b:YearAccessed>
    <b:MonthAccessed>7</b:MonthAccessed>
    <b:DayAccessed>1</b:DayAccessed>
    <b:URL>https://nguyenvanhieu.vn/tf-idf-la-gi/</b:URL>
    <b:RefOrder>13</b:RefOrder>
  </b:Source>
  <b:Source>
    <b:Tag>Tik22</b:Tag>
    <b:SourceType>InternetSite</b:SourceType>
    <b:Guid>{865C9A43-D280-4A98-AF80-5B10BE141611}</b:Guid>
    <b:Author>
      <b:Author>
        <b:NameList>
          <b:Person>
            <b:Last>APIs</b:Last>
            <b:First>Tiki</b:First>
            <b:Middle>Open</b:Middle>
          </b:Person>
        </b:NameList>
      </b:Author>
    </b:Author>
    <b:ProductionCompany>Tiki</b:ProductionCompany>
    <b:YearAccessed>2022</b:YearAccessed>
    <b:MonthAccessed>5</b:MonthAccessed>
    <b:DayAccessed>29</b:DayAccessed>
    <b:URL>https://developers.tiki.vn/en/docs/backend-api/open-api/overview</b:URL>
    <b:Title>Tiki Open APIs</b:Title>
    <b:RefOrder>15</b:RefOrder>
  </b:Source>
  <b:Source>
    <b:Tag>Boo22</b:Tag>
    <b:SourceType>InternetSite</b:SourceType>
    <b:Guid>{5ADE7506-9AD8-48CE-9ACC-16D425A21F26}</b:Guid>
    <b:Title>Bootstrap · The most popular HTML, CSS, and JS library in the world</b:Title>
    <b:YearAccessed>2022</b:YearAccessed>
    <b:MonthAccessed>5</b:MonthAccessed>
    <b:DayAccessed>7</b:DayAccessed>
    <b:URL>https://getbootstrap.com/</b:URL>
    <b:RefOrder>10</b:RefOrder>
  </b:Source>
  <b:Source>
    <b:Tag>225</b:Tag>
    <b:SourceType>InternetSite</b:SourceType>
    <b:Guid>{F50064AA-E265-4D06-B417-8705DDA47108}</b:Guid>
    <b:YearAccessed>2022</b:YearAccessed>
    <b:MonthAccessed>5</b:MonthAccessed>
    <b:DayAccessed>12</b:DayAccessed>
    <b:URL>https://hocvien.tiki.vn/faq/gioi-thieu-mo-hinh-luu-kho-tiki-va-quy-trinh-xu-ly-don-hang/</b:URL>
    <b:Title>Quy Trình Xử Lý Đơn Hàng</b:Title>
    <b:ProductionCompany>Công ty TNHH Ti Ki</b:ProductionCompany>
    <b:RefOrder>17</b:RefOrder>
  </b:Source>
  <b:Source>
    <b:Tag>ORM</b:Tag>
    <b:SourceType>InternetSite</b:SourceType>
    <b:Guid>{B98222FD-9AD4-489B-B36C-BC2884EFE237}</b:Guid>
    <b:Title>What is Object/Relational Mapping?</b:Title>
    <b:YearAccessed>2022</b:YearAccessed>
    <b:MonthAccessed>4</b:MonthAccessed>
    <b:DayAccessed>19</b:DayAccessed>
    <b:URL>https://hibernate.org/orm/what-is-an-orm/</b:URL>
    <b:RefOrder>5</b:RefOrder>
  </b:Source>
  <b:Source>
    <b:Tag>RES</b:Tag>
    <b:SourceType>InternetSite</b:SourceType>
    <b:Guid>{1C053A68-2587-436E-A20D-B92809741743}</b:Guid>
    <b:Title>What is REST</b:Title>
    <b:YearAccessed>2022</b:YearAccessed>
    <b:MonthAccessed>6</b:MonthAccessed>
    <b:DayAccessed>16</b:DayAccessed>
    <b:URL>https://restfulapi.net/</b:URL>
    <b:ProductionCompany>Lokesh Gupta</b:ProductionCompany>
    <b:Year>2022</b:Year>
    <b:Month>4</b:Month>
    <b:Day>7</b:Day>
    <b:RefOrder>7</b:RefOrder>
  </b:Source>
  <b:Source>
    <b:Tag>Boo18</b:Tag>
    <b:SourceType>InternetSite</b:SourceType>
    <b:Guid>{5ABDFF26-8195-46E4-B9BC-BE63CDE35223}</b:Guid>
    <b:Title>Book Recommender: Collaborative Filtering, Shiny</b:Title>
    <b:Year>2018</b:Year>
    <b:ProductionCompany>Philipp Spachtholz</b:ProductionCompany>
    <b:YearAccessed>2022</b:YearAccessed>
    <b:MonthAccessed>6</b:MonthAccessed>
    <b:DayAccessed>26</b:DayAccessed>
    <b:URL>https://www.kaggle.com/code/philippsp/book-recommender-collaborative-filtering-shiny</b:URL>
    <b:RefOrder>16</b:RefOrder>
  </b:Source>
  <b:Source>
    <b:Tag>Lại21</b:Tag>
    <b:SourceType>Report</b:SourceType>
    <b:Guid>{4B22C41E-3326-4BD7-B4F6-C8C806F4A5F5}</b:Guid>
    <b:Title>Báo cáo về Thương Mại Điện tử năm 2021</b:Title>
    <b:Year>2021</b:Year>
    <b:Publisher>Cục Thương mại và Kinh tế số Bộ Công Thương</b:Publisher>
    <b:Author>
      <b:Author>
        <b:NameList>
          <b:Person>
            <b:Last>Lại Việt Anh</b:Last>
            <b:First>Lê</b:First>
            <b:Middle>Thị Hà</b:Middle>
          </b:Person>
        </b:NameList>
      </b:Author>
    </b:Author>
    <b:RefOrder>1</b:RefOrder>
  </b:Source>
  <b:Source>
    <b:Tag>Bản22</b:Tag>
    <b:SourceType>InternetSite</b:SourceType>
    <b:Guid>{18C0B4BC-00BE-4CEB-829F-B4510ABAB86B}</b:Guid>
    <b:Title>Bản đồ thương mại điện tử Việt Nam</b:Title>
    <b:ProductionCompany>Tập đoàn iPrice</b:ProductionCompany>
    <b:YearAccessed>2022</b:YearAccessed>
    <b:MonthAccessed>06</b:MonthAccessed>
    <b:DayAccessed>22</b:DayAccessed>
    <b:URL>https://iprice.vn/insights/mapofecommerce/</b:URL>
    <b:RefOrder>2</b:RefOrder>
  </b:Source>
</b:Sources>
</file>

<file path=customXml/itemProps1.xml><?xml version="1.0" encoding="utf-8"?>
<ds:datastoreItem xmlns:ds="http://schemas.openxmlformats.org/officeDocument/2006/customXml" ds:itemID="{6D7C8C56-F507-41DF-A750-416451CCB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194</Pages>
  <Words>11799</Words>
  <Characters>67255</Characters>
  <Application>Microsoft Office Word</Application>
  <DocSecurity>0</DocSecurity>
  <Lines>560</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Kim Liên</dc:creator>
  <cp:keywords/>
  <dc:description/>
  <cp:lastModifiedBy>Nguyễn Ngọc Hiền</cp:lastModifiedBy>
  <cp:revision>2</cp:revision>
  <cp:lastPrinted>2023-07-04T13:51:00Z</cp:lastPrinted>
  <dcterms:created xsi:type="dcterms:W3CDTF">2024-01-23T16:30:00Z</dcterms:created>
  <dcterms:modified xsi:type="dcterms:W3CDTF">2024-01-23T16:30:00Z</dcterms:modified>
</cp:coreProperties>
</file>